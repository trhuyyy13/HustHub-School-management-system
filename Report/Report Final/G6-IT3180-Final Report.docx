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CCEC1F" w14:textId="3A8561CA" w:rsidR="001446CE" w:rsidRPr="006C1D64" w:rsidRDefault="00FA58C9" w:rsidP="0029721B">
      <w:pPr>
        <w:spacing w:before="60" w:after="0" w:line="264" w:lineRule="auto"/>
        <w:jc w:val="center"/>
        <w:rPr>
          <w:rFonts w:ascii="ArnoPro" w:eastAsia="Calibri" w:hAnsi="ArnoPro"/>
          <w:b/>
          <w:bCs/>
          <w:color w:val="000000"/>
          <w:sz w:val="32"/>
          <w:szCs w:val="32"/>
        </w:rPr>
      </w:pPr>
      <w:r>
        <w:rPr>
          <w:rFonts w:ascii="ArnoPro" w:eastAsia="Calibri" w:hAnsi="ArnoPro"/>
          <w:b/>
          <w:bCs/>
          <w:color w:val="000000" w:themeColor="text1"/>
          <w:sz w:val="30"/>
          <w:szCs w:val="30"/>
        </w:rPr>
        <w:t xml:space="preserve"> </w:t>
      </w:r>
      <w:r w:rsidR="001446CE" w:rsidRPr="4500DF49">
        <w:rPr>
          <w:rFonts w:ascii="ArnoPro" w:eastAsia="Calibri" w:hAnsi="ArnoPro"/>
          <w:b/>
          <w:bCs/>
          <w:color w:val="000000" w:themeColor="text1"/>
          <w:sz w:val="30"/>
          <w:szCs w:val="30"/>
        </w:rPr>
        <w:t>ĐẠI HỌC BÁCH KHOA HÀ NỘI</w:t>
      </w:r>
      <w:r w:rsidR="006C1D64" w:rsidRPr="003A68C1">
        <w:rPr>
          <w:rFonts w:ascii="ArnoPro" w:eastAsia="Calibri" w:hAnsi="ArnoPro"/>
          <w:b/>
          <w:bCs/>
          <w:color w:val="000000" w:themeColor="text1"/>
          <w:sz w:val="30"/>
          <w:szCs w:val="30"/>
        </w:rPr>
        <w:br/>
        <w:t>TRƯỜNG</w:t>
      </w:r>
      <w:r w:rsidR="006C1D64">
        <w:rPr>
          <w:rFonts w:ascii="ArnoPro" w:eastAsia="Calibri" w:hAnsi="ArnoPro"/>
          <w:b/>
          <w:bCs/>
          <w:color w:val="000000" w:themeColor="text1"/>
          <w:sz w:val="30"/>
          <w:szCs w:val="30"/>
        </w:rPr>
        <w:t xml:space="preserve"> CÔNG NGHỆ THÔNG TIN VÀ TRUYỀN THÔNG</w:t>
      </w:r>
    </w:p>
    <w:p w14:paraId="478B44EB" w14:textId="7C3C5150" w:rsidR="001446CE" w:rsidRPr="001446CE" w:rsidRDefault="001446CE" w:rsidP="001446CE">
      <w:pPr>
        <w:spacing w:before="60" w:after="0" w:line="264" w:lineRule="auto"/>
        <w:rPr>
          <w:rFonts w:eastAsia="Calibri"/>
          <w:color w:val="000000"/>
          <w:sz w:val="26"/>
          <w:szCs w:val="26"/>
        </w:rPr>
      </w:pPr>
    </w:p>
    <w:p w14:paraId="44DFB52D" w14:textId="310877C1" w:rsidR="001446CE" w:rsidRPr="001446CE" w:rsidRDefault="001446CE" w:rsidP="4500DF49">
      <w:pPr>
        <w:spacing w:before="60" w:after="0" w:line="264" w:lineRule="auto"/>
        <w:jc w:val="center"/>
        <w:rPr>
          <w:rFonts w:ascii="ArnoPro" w:eastAsia="Calibri" w:hAnsi="ArnoPro"/>
          <w:b/>
          <w:bCs/>
          <w:color w:val="000000"/>
          <w:sz w:val="52"/>
          <w:szCs w:val="52"/>
        </w:rPr>
      </w:pPr>
    </w:p>
    <w:p w14:paraId="553655F7" w14:textId="2CE6ED2C" w:rsidR="001446CE" w:rsidRPr="001446CE" w:rsidRDefault="001446CE" w:rsidP="001446CE">
      <w:pPr>
        <w:spacing w:before="60" w:after="0" w:line="264" w:lineRule="auto"/>
        <w:rPr>
          <w:rFonts w:eastAsia="Calibri"/>
          <w:color w:val="000000"/>
          <w:sz w:val="26"/>
          <w:szCs w:val="26"/>
        </w:rPr>
      </w:pPr>
    </w:p>
    <w:p w14:paraId="208CBDAC" w14:textId="32258475" w:rsidR="001446CE" w:rsidRPr="001446CE" w:rsidRDefault="001446CE" w:rsidP="001446CE">
      <w:pPr>
        <w:spacing w:before="60" w:after="0" w:line="264" w:lineRule="auto"/>
        <w:rPr>
          <w:rFonts w:eastAsia="Calibri"/>
          <w:color w:val="000000"/>
          <w:sz w:val="26"/>
          <w:szCs w:val="26"/>
        </w:rPr>
      </w:pPr>
    </w:p>
    <w:p w14:paraId="52553A43" w14:textId="64573D51" w:rsidR="001446CE" w:rsidRPr="001446CE" w:rsidRDefault="001446CE" w:rsidP="001446CE">
      <w:pPr>
        <w:spacing w:before="60" w:after="0" w:line="264" w:lineRule="auto"/>
        <w:rPr>
          <w:rFonts w:eastAsia="Calibri"/>
          <w:color w:val="000000"/>
          <w:sz w:val="26"/>
          <w:szCs w:val="26"/>
        </w:rPr>
      </w:pPr>
    </w:p>
    <w:p w14:paraId="2AA900D2" w14:textId="01D82AD7" w:rsidR="001446CE" w:rsidRPr="001446CE" w:rsidRDefault="001446CE" w:rsidP="4500DF49">
      <w:pPr>
        <w:spacing w:before="60" w:after="0" w:line="264" w:lineRule="auto"/>
        <w:jc w:val="center"/>
        <w:rPr>
          <w:rFonts w:ascii="ArnoPro" w:eastAsia="Calibri" w:hAnsi="ArnoPro"/>
          <w:b/>
          <w:bCs/>
          <w:color w:val="000000"/>
          <w:sz w:val="46"/>
          <w:szCs w:val="46"/>
        </w:rPr>
      </w:pPr>
    </w:p>
    <w:p w14:paraId="30914205" w14:textId="1A14FEDD" w:rsidR="001446CE" w:rsidRPr="00791F99" w:rsidRDefault="001446CE" w:rsidP="4500DF49">
      <w:pPr>
        <w:spacing w:before="60" w:after="0" w:line="264" w:lineRule="auto"/>
        <w:jc w:val="center"/>
        <w:rPr>
          <w:rFonts w:ascii="ArnoPro" w:eastAsia="Calibri" w:hAnsi="ArnoPro"/>
          <w:b/>
          <w:bCs/>
          <w:color w:val="000000"/>
          <w:sz w:val="48"/>
          <w:szCs w:val="48"/>
        </w:rPr>
      </w:pPr>
      <w:r w:rsidRPr="00791F99">
        <w:rPr>
          <w:rFonts w:ascii="ArnoPro" w:eastAsia="Calibri" w:hAnsi="ArnoPro"/>
          <w:b/>
          <w:bCs/>
          <w:color w:val="000000" w:themeColor="text1"/>
          <w:sz w:val="48"/>
          <w:szCs w:val="48"/>
        </w:rPr>
        <w:t xml:space="preserve">ĐỒ ÁN </w:t>
      </w:r>
      <w:r w:rsidR="0060752A" w:rsidRPr="00791F99">
        <w:rPr>
          <w:rFonts w:ascii="ArnoPro" w:eastAsia="Calibri" w:hAnsi="ArnoPro"/>
          <w:b/>
          <w:bCs/>
          <w:color w:val="000000" w:themeColor="text1"/>
          <w:sz w:val="48"/>
          <w:szCs w:val="48"/>
        </w:rPr>
        <w:t>MÔN HỌC</w:t>
      </w:r>
    </w:p>
    <w:p w14:paraId="4814F4A0" w14:textId="27A71DBE" w:rsidR="0060752A" w:rsidRDefault="0060752A" w:rsidP="4500DF49">
      <w:pPr>
        <w:spacing w:before="60" w:after="0" w:line="264" w:lineRule="auto"/>
        <w:jc w:val="center"/>
        <w:rPr>
          <w:rFonts w:ascii="ArnoPro" w:eastAsia="Calibri" w:hAnsi="ArnoPro"/>
          <w:b/>
          <w:bCs/>
          <w:color w:val="000000" w:themeColor="text1"/>
          <w:sz w:val="44"/>
          <w:szCs w:val="44"/>
        </w:rPr>
      </w:pPr>
      <w:r w:rsidRPr="00791F99">
        <w:rPr>
          <w:rFonts w:ascii="ArnoPro" w:eastAsia="Calibri" w:hAnsi="ArnoPro"/>
          <w:b/>
          <w:bCs/>
          <w:color w:val="000000" w:themeColor="text1"/>
          <w:sz w:val="44"/>
          <w:szCs w:val="44"/>
        </w:rPr>
        <w:t>NHẬP MÔN CÔNG NGHỆ PHẦN MỀM</w:t>
      </w:r>
    </w:p>
    <w:p w14:paraId="2723F50D" w14:textId="5CF0287C" w:rsidR="00791F99" w:rsidRPr="00791F99" w:rsidRDefault="00791F99" w:rsidP="4500DF49">
      <w:pPr>
        <w:spacing w:before="60" w:after="0" w:line="264" w:lineRule="auto"/>
        <w:jc w:val="center"/>
        <w:rPr>
          <w:rFonts w:ascii="ArnoPro" w:eastAsia="Calibri" w:hAnsi="ArnoPro"/>
          <w:b/>
          <w:bCs/>
          <w:color w:val="000000"/>
          <w:sz w:val="44"/>
          <w:szCs w:val="44"/>
        </w:rPr>
      </w:pPr>
    </w:p>
    <w:p w14:paraId="4F9E8977" w14:textId="4ABF6448" w:rsidR="00D06AD8" w:rsidRPr="00791F99" w:rsidRDefault="0060752A" w:rsidP="4500DF49">
      <w:pPr>
        <w:spacing w:before="480" w:after="0" w:line="264" w:lineRule="auto"/>
        <w:jc w:val="center"/>
        <w:rPr>
          <w:rFonts w:ascii="ArnoPro" w:eastAsia="Calibri" w:hAnsi="ArnoPro"/>
          <w:b/>
          <w:color w:val="000000"/>
          <w:sz w:val="42"/>
          <w:szCs w:val="42"/>
        </w:rPr>
      </w:pPr>
      <w:r w:rsidRPr="6B9433B1">
        <w:rPr>
          <w:rFonts w:ascii="ArnoPro" w:eastAsia="Calibri" w:hAnsi="ArnoPro"/>
          <w:b/>
          <w:color w:val="000000" w:themeColor="text1"/>
          <w:sz w:val="42"/>
          <w:szCs w:val="42"/>
        </w:rPr>
        <w:t xml:space="preserve">Tên đề tài: </w:t>
      </w:r>
      <w:r w:rsidR="009E7F3A">
        <w:rPr>
          <w:rFonts w:ascii="ArnoPro" w:eastAsia="Calibri" w:hAnsi="ArnoPro"/>
          <w:b/>
          <w:color w:val="000000" w:themeColor="text1"/>
          <w:sz w:val="42"/>
          <w:szCs w:val="42"/>
        </w:rPr>
        <w:t>HUSTHUB – HỆ THỐNG QUẢN LÍ TRƯỜNG ĐẠI HỌC</w:t>
      </w:r>
    </w:p>
    <w:p w14:paraId="100C774B" w14:textId="1DB1DA80" w:rsidR="001446CE" w:rsidRPr="001446CE" w:rsidRDefault="001446CE" w:rsidP="4500DF49">
      <w:pPr>
        <w:spacing w:before="0" w:after="0" w:line="264" w:lineRule="auto"/>
        <w:jc w:val="center"/>
        <w:rPr>
          <w:rFonts w:ascii="ArnoPro" w:eastAsia="Calibri" w:hAnsi="ArnoPro"/>
          <w:b/>
          <w:bCs/>
          <w:color w:val="000000"/>
          <w:sz w:val="26"/>
          <w:szCs w:val="26"/>
        </w:rPr>
      </w:pPr>
    </w:p>
    <w:p w14:paraId="15767C43" w14:textId="78D9A2B5" w:rsidR="001446CE" w:rsidRPr="001446CE" w:rsidRDefault="001446CE" w:rsidP="001446CE">
      <w:pPr>
        <w:spacing w:before="60" w:after="0" w:line="264" w:lineRule="auto"/>
        <w:jc w:val="center"/>
        <w:rPr>
          <w:rFonts w:eastAsia="Calibri"/>
          <w:color w:val="000000"/>
          <w:sz w:val="26"/>
          <w:szCs w:val="26"/>
        </w:rPr>
      </w:pPr>
    </w:p>
    <w:p w14:paraId="7D89DECB" w14:textId="044E079A" w:rsidR="001446CE" w:rsidRPr="001446CE" w:rsidRDefault="001446CE" w:rsidP="001446CE">
      <w:pPr>
        <w:spacing w:before="60" w:after="0" w:line="264" w:lineRule="auto"/>
        <w:rPr>
          <w:rFonts w:eastAsia="Calibri"/>
          <w:color w:val="000000"/>
          <w:sz w:val="26"/>
          <w:szCs w:val="26"/>
        </w:rPr>
      </w:pPr>
    </w:p>
    <w:p w14:paraId="2D350463" w14:textId="40864E4D" w:rsidR="001446CE" w:rsidRPr="001446CE" w:rsidRDefault="001446CE" w:rsidP="001446CE">
      <w:pPr>
        <w:spacing w:before="60" w:after="0" w:line="264" w:lineRule="auto"/>
        <w:rPr>
          <w:rFonts w:eastAsia="Calibri"/>
          <w:color w:val="000000"/>
          <w:sz w:val="26"/>
          <w:szCs w:val="26"/>
        </w:rPr>
      </w:pPr>
    </w:p>
    <w:p w14:paraId="65F62081" w14:textId="7B76B204" w:rsidR="001446CE" w:rsidRPr="001446CE" w:rsidRDefault="001446CE" w:rsidP="001446CE">
      <w:pPr>
        <w:spacing w:before="60" w:after="0" w:line="264" w:lineRule="auto"/>
        <w:rPr>
          <w:rFonts w:eastAsia="Calibri"/>
          <w:color w:val="000000"/>
          <w:sz w:val="26"/>
          <w:szCs w:val="26"/>
        </w:rPr>
      </w:pPr>
    </w:p>
    <w:p w14:paraId="2E49ED33" w14:textId="13983FB0" w:rsidR="001446CE" w:rsidRPr="001446CE" w:rsidRDefault="001446CE" w:rsidP="001446CE">
      <w:pPr>
        <w:spacing w:before="60" w:after="0" w:line="264" w:lineRule="auto"/>
        <w:rPr>
          <w:rFonts w:eastAsia="Calibri"/>
          <w:color w:val="000000"/>
          <w:sz w:val="26"/>
          <w:szCs w:val="26"/>
        </w:rPr>
      </w:pPr>
    </w:p>
    <w:p w14:paraId="651D8C6D" w14:textId="6815A288" w:rsidR="001446CE" w:rsidRPr="001446CE" w:rsidRDefault="001446CE" w:rsidP="001446CE">
      <w:pPr>
        <w:spacing w:before="60" w:after="0" w:line="264" w:lineRule="auto"/>
        <w:rPr>
          <w:rFonts w:eastAsia="Calibri"/>
          <w:color w:val="000000"/>
          <w:sz w:val="26"/>
          <w:szCs w:val="26"/>
        </w:rPr>
      </w:pPr>
    </w:p>
    <w:tbl>
      <w:tblPr>
        <w:tblStyle w:val="TableGrid1"/>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926"/>
      </w:tblGrid>
      <w:tr w:rsidR="00424F3F" w:rsidRPr="001446CE" w14:paraId="36F6E2D5" w14:textId="77777777" w:rsidTr="0B207DEA">
        <w:tc>
          <w:tcPr>
            <w:tcW w:w="3686" w:type="dxa"/>
          </w:tcPr>
          <w:p w14:paraId="39A115B4" w14:textId="536754AD" w:rsidR="001446CE" w:rsidRPr="001446CE" w:rsidRDefault="0060752A" w:rsidP="4500DF49">
            <w:pPr>
              <w:spacing w:before="60" w:after="0" w:line="240" w:lineRule="auto"/>
              <w:ind w:firstLine="318"/>
              <w:rPr>
                <w:b/>
                <w:bCs/>
                <w:sz w:val="26"/>
                <w:szCs w:val="26"/>
              </w:rPr>
            </w:pPr>
            <w:r w:rsidRPr="4500DF49">
              <w:rPr>
                <w:b/>
                <w:bCs/>
                <w:sz w:val="26"/>
                <w:szCs w:val="26"/>
              </w:rPr>
              <w:t xml:space="preserve">Nhóm sinh viên thực hiện </w:t>
            </w:r>
            <w:r w:rsidR="001446CE" w:rsidRPr="4500DF49">
              <w:rPr>
                <w:b/>
                <w:bCs/>
                <w:sz w:val="26"/>
                <w:szCs w:val="26"/>
              </w:rPr>
              <w:t>:</w:t>
            </w:r>
          </w:p>
        </w:tc>
        <w:tc>
          <w:tcPr>
            <w:tcW w:w="4926" w:type="dxa"/>
          </w:tcPr>
          <w:p w14:paraId="68D3BEF1" w14:textId="2609E080" w:rsidR="0060752A" w:rsidRDefault="0083450E" w:rsidP="001446CE">
            <w:pPr>
              <w:spacing w:before="60" w:after="0" w:line="240" w:lineRule="auto"/>
              <w:rPr>
                <w:sz w:val="26"/>
                <w:szCs w:val="26"/>
              </w:rPr>
            </w:pPr>
            <w:r>
              <w:rPr>
                <w:sz w:val="26"/>
                <w:szCs w:val="26"/>
              </w:rPr>
              <w:t>Trần Quang Huy – 20226109</w:t>
            </w:r>
          </w:p>
          <w:p w14:paraId="4B468C34" w14:textId="28B73577" w:rsidR="0083450E" w:rsidRDefault="0083450E" w:rsidP="001446CE">
            <w:pPr>
              <w:spacing w:before="60" w:after="0" w:line="240" w:lineRule="auto"/>
              <w:rPr>
                <w:sz w:val="26"/>
                <w:szCs w:val="26"/>
              </w:rPr>
            </w:pPr>
            <w:r>
              <w:rPr>
                <w:sz w:val="26"/>
                <w:szCs w:val="26"/>
              </w:rPr>
              <w:t>Nguyễn Lương Hoàng Tùng – 20226129</w:t>
            </w:r>
          </w:p>
          <w:p w14:paraId="0DFB600B" w14:textId="4222991C" w:rsidR="0083450E" w:rsidRDefault="00716C1E" w:rsidP="001446CE">
            <w:pPr>
              <w:spacing w:before="60" w:after="0" w:line="240" w:lineRule="auto"/>
              <w:rPr>
                <w:sz w:val="26"/>
                <w:szCs w:val="26"/>
              </w:rPr>
            </w:pPr>
            <w:r>
              <w:rPr>
                <w:sz w:val="26"/>
                <w:szCs w:val="26"/>
              </w:rPr>
              <w:t>Ngô Mạnh Hùng – 20226083</w:t>
            </w:r>
          </w:p>
          <w:p w14:paraId="73CA67A4" w14:textId="340A4235" w:rsidR="00716C1E" w:rsidRPr="00D308DD" w:rsidRDefault="00716C1E" w:rsidP="001446CE">
            <w:pPr>
              <w:spacing w:before="60" w:after="0" w:line="240" w:lineRule="auto"/>
              <w:rPr>
                <w:sz w:val="26"/>
                <w:szCs w:val="26"/>
              </w:rPr>
            </w:pPr>
            <w:r>
              <w:rPr>
                <w:sz w:val="26"/>
                <w:szCs w:val="26"/>
              </w:rPr>
              <w:t>Nguyễn Trung Hiếu – 20226082</w:t>
            </w:r>
          </w:p>
        </w:tc>
      </w:tr>
      <w:tr w:rsidR="00424F3F" w:rsidRPr="001446CE" w14:paraId="2752E6CC" w14:textId="77777777" w:rsidTr="0B207DEA">
        <w:tc>
          <w:tcPr>
            <w:tcW w:w="3686" w:type="dxa"/>
          </w:tcPr>
          <w:p w14:paraId="3868E0B8" w14:textId="77777777" w:rsidR="001446CE" w:rsidRPr="001446CE" w:rsidRDefault="001446CE" w:rsidP="4500DF49">
            <w:pPr>
              <w:spacing w:before="60" w:after="0" w:line="240" w:lineRule="auto"/>
              <w:ind w:firstLine="318"/>
              <w:rPr>
                <w:b/>
                <w:bCs/>
                <w:sz w:val="26"/>
                <w:szCs w:val="26"/>
              </w:rPr>
            </w:pPr>
          </w:p>
          <w:p w14:paraId="2A81B66E" w14:textId="428D1113" w:rsidR="001446CE" w:rsidRPr="008A6FFC" w:rsidRDefault="0060752A" w:rsidP="4500DF49">
            <w:pPr>
              <w:spacing w:before="60" w:after="0" w:line="240" w:lineRule="auto"/>
              <w:ind w:firstLine="318"/>
              <w:rPr>
                <w:b/>
                <w:bCs/>
                <w:sz w:val="26"/>
                <w:szCs w:val="26"/>
                <w:lang w:val="en-US"/>
              </w:rPr>
            </w:pPr>
            <w:r w:rsidRPr="4500DF49">
              <w:rPr>
                <w:b/>
                <w:bCs/>
                <w:sz w:val="26"/>
                <w:szCs w:val="26"/>
              </w:rPr>
              <w:t xml:space="preserve">Lớp </w:t>
            </w:r>
            <w:r w:rsidR="001446CE" w:rsidRPr="4500DF49">
              <w:rPr>
                <w:b/>
                <w:bCs/>
                <w:sz w:val="26"/>
                <w:szCs w:val="26"/>
              </w:rPr>
              <w:t>:</w:t>
            </w:r>
            <w:r w:rsidR="00D308DD" w:rsidRPr="008A6FFC">
              <w:rPr>
                <w:b/>
                <w:bCs/>
                <w:sz w:val="26"/>
                <w:szCs w:val="26"/>
              </w:rPr>
              <w:t xml:space="preserve"> </w:t>
            </w:r>
            <w:r w:rsidR="008A6FFC">
              <w:rPr>
                <w:b/>
                <w:bCs/>
                <w:sz w:val="26"/>
                <w:szCs w:val="26"/>
                <w:lang w:val="en-US"/>
              </w:rPr>
              <w:t>NMCNPM</w:t>
            </w:r>
          </w:p>
        </w:tc>
        <w:tc>
          <w:tcPr>
            <w:tcW w:w="4926" w:type="dxa"/>
          </w:tcPr>
          <w:p w14:paraId="4D406DA8" w14:textId="3519D21E" w:rsidR="001446CE" w:rsidRPr="001446CE" w:rsidRDefault="001446CE" w:rsidP="001446CE">
            <w:pPr>
              <w:spacing w:before="60" w:after="0" w:line="240" w:lineRule="auto"/>
              <w:rPr>
                <w:sz w:val="26"/>
                <w:szCs w:val="26"/>
              </w:rPr>
            </w:pPr>
          </w:p>
          <w:p w14:paraId="3BBB9BC0" w14:textId="04E0B869" w:rsidR="001446CE" w:rsidRPr="008A6FFC" w:rsidRDefault="0060752A" w:rsidP="001446CE">
            <w:pPr>
              <w:spacing w:before="60" w:after="0" w:line="240" w:lineRule="auto"/>
              <w:rPr>
                <w:sz w:val="26"/>
                <w:szCs w:val="26"/>
                <w:lang w:val="en-US"/>
              </w:rPr>
            </w:pPr>
            <w:r w:rsidRPr="4500DF49">
              <w:rPr>
                <w:sz w:val="26"/>
                <w:szCs w:val="26"/>
              </w:rPr>
              <w:t>Mã lớp học</w:t>
            </w:r>
            <w:r w:rsidR="008A6FFC">
              <w:rPr>
                <w:sz w:val="26"/>
                <w:szCs w:val="26"/>
                <w:lang w:val="en-US"/>
              </w:rPr>
              <w:t>:</w:t>
            </w:r>
            <w:r w:rsidR="001446CE" w:rsidRPr="4500DF49">
              <w:rPr>
                <w:sz w:val="26"/>
                <w:szCs w:val="26"/>
              </w:rPr>
              <w:t xml:space="preserve"> </w:t>
            </w:r>
            <w:r w:rsidR="008A6FFC">
              <w:rPr>
                <w:sz w:val="26"/>
                <w:szCs w:val="26"/>
                <w:lang w:val="en-US"/>
              </w:rPr>
              <w:t>152259</w:t>
            </w:r>
          </w:p>
        </w:tc>
      </w:tr>
      <w:tr w:rsidR="00424F3F" w:rsidRPr="001446CE" w14:paraId="74E7C845" w14:textId="77777777" w:rsidTr="0B207DEA">
        <w:tc>
          <w:tcPr>
            <w:tcW w:w="8612" w:type="dxa"/>
            <w:gridSpan w:val="2"/>
          </w:tcPr>
          <w:p w14:paraId="2CCBF4EE" w14:textId="52CFFCB5" w:rsidR="001446CE" w:rsidRPr="001446CE" w:rsidRDefault="001446CE" w:rsidP="001446CE">
            <w:pPr>
              <w:spacing w:before="60" w:after="0" w:line="240" w:lineRule="auto"/>
              <w:rPr>
                <w:sz w:val="26"/>
                <w:szCs w:val="26"/>
              </w:rPr>
            </w:pPr>
          </w:p>
          <w:p w14:paraId="278018CB" w14:textId="77777777" w:rsidR="001446CE" w:rsidRPr="001446CE" w:rsidRDefault="001446CE" w:rsidP="001446CE">
            <w:pPr>
              <w:spacing w:before="60" w:after="0" w:line="240" w:lineRule="auto"/>
              <w:rPr>
                <w:sz w:val="26"/>
                <w:szCs w:val="26"/>
              </w:rPr>
            </w:pPr>
          </w:p>
          <w:p w14:paraId="7843DE69" w14:textId="101E8752" w:rsidR="001446CE" w:rsidRPr="001446CE" w:rsidRDefault="001446CE" w:rsidP="4500DF49">
            <w:pPr>
              <w:spacing w:before="60" w:after="0" w:line="240" w:lineRule="auto"/>
              <w:jc w:val="center"/>
              <w:rPr>
                <w:b/>
                <w:bCs/>
                <w:sz w:val="26"/>
                <w:szCs w:val="26"/>
              </w:rPr>
            </w:pPr>
          </w:p>
          <w:p w14:paraId="5EB86AF6" w14:textId="7E3A06EA" w:rsidR="001446CE" w:rsidRPr="001446CE" w:rsidRDefault="001446CE" w:rsidP="4500DF49">
            <w:pPr>
              <w:spacing w:before="60" w:after="0" w:line="240" w:lineRule="auto"/>
              <w:jc w:val="center"/>
              <w:rPr>
                <w:b/>
                <w:bCs/>
                <w:sz w:val="26"/>
                <w:szCs w:val="26"/>
              </w:rPr>
            </w:pPr>
          </w:p>
          <w:p w14:paraId="63EC5348" w14:textId="13282CB5" w:rsidR="001446CE" w:rsidRPr="001446CE" w:rsidRDefault="001446CE" w:rsidP="4500DF49">
            <w:pPr>
              <w:spacing w:before="60" w:after="0" w:line="240" w:lineRule="auto"/>
              <w:jc w:val="center"/>
              <w:rPr>
                <w:b/>
                <w:bCs/>
                <w:sz w:val="26"/>
                <w:szCs w:val="26"/>
              </w:rPr>
            </w:pPr>
          </w:p>
          <w:p w14:paraId="7C43CAEB" w14:textId="77777777" w:rsidR="001446CE" w:rsidRPr="001446CE" w:rsidRDefault="001446CE" w:rsidP="4500DF49">
            <w:pPr>
              <w:spacing w:before="60" w:after="0" w:line="240" w:lineRule="auto"/>
              <w:jc w:val="center"/>
              <w:rPr>
                <w:b/>
                <w:bCs/>
                <w:sz w:val="26"/>
                <w:szCs w:val="26"/>
              </w:rPr>
            </w:pPr>
          </w:p>
          <w:p w14:paraId="4FCC8A70" w14:textId="4AEF57A7" w:rsidR="001446CE" w:rsidRPr="0060752A" w:rsidRDefault="001446CE" w:rsidP="001446CE">
            <w:pPr>
              <w:spacing w:before="60" w:after="0" w:line="240" w:lineRule="auto"/>
              <w:jc w:val="center"/>
              <w:rPr>
                <w:sz w:val="26"/>
                <w:szCs w:val="26"/>
              </w:rPr>
            </w:pPr>
            <w:r w:rsidRPr="4500DF49">
              <w:rPr>
                <w:b/>
                <w:bCs/>
                <w:sz w:val="26"/>
                <w:szCs w:val="26"/>
              </w:rPr>
              <w:t>HÀ NỘ</w:t>
            </w:r>
            <w:r w:rsidR="0039637F" w:rsidRPr="4500DF49">
              <w:rPr>
                <w:b/>
                <w:bCs/>
                <w:sz w:val="26"/>
                <w:szCs w:val="26"/>
              </w:rPr>
              <w:t>I, 12</w:t>
            </w:r>
            <w:r w:rsidRPr="4500DF49">
              <w:rPr>
                <w:b/>
                <w:bCs/>
                <w:sz w:val="26"/>
                <w:szCs w:val="26"/>
              </w:rPr>
              <w:t>/20</w:t>
            </w:r>
            <w:r w:rsidR="0060752A" w:rsidRPr="4500DF49">
              <w:rPr>
                <w:b/>
                <w:bCs/>
                <w:sz w:val="26"/>
                <w:szCs w:val="26"/>
              </w:rPr>
              <w:t>24</w:t>
            </w:r>
          </w:p>
        </w:tc>
      </w:tr>
    </w:tbl>
    <w:p w14:paraId="50519A5B" w14:textId="0747CC3C" w:rsidR="00806780" w:rsidRPr="001446CE" w:rsidRDefault="00806780" w:rsidP="001446CE">
      <w:pPr>
        <w:rPr>
          <w:rFonts w:ascii="Arial" w:hAnsi="Arial" w:cs="Arial"/>
          <w:sz w:val="36"/>
          <w:szCs w:val="36"/>
          <w:lang w:val="fr-FR"/>
        </w:rPr>
        <w:sectPr w:rsidR="00806780" w:rsidRPr="001446CE" w:rsidSect="00301514">
          <w:footerReference w:type="even" r:id="rId11"/>
          <w:pgSz w:w="11900" w:h="16840"/>
          <w:pgMar w:top="1134" w:right="1134" w:bottom="1134" w:left="1985" w:header="851" w:footer="1247" w:gutter="0"/>
          <w:cols w:space="708"/>
          <w:docGrid w:linePitch="360"/>
        </w:sectPr>
      </w:pPr>
    </w:p>
    <w:p w14:paraId="1667830E" w14:textId="77777777" w:rsidR="007B24B3" w:rsidRDefault="007B24B3" w:rsidP="00AF72F6">
      <w:pPr>
        <w:pStyle w:val="Heading1"/>
        <w:framePr w:wrap="notBeside" w:hAnchor="text"/>
        <w:numPr>
          <w:ilvl w:val="0"/>
          <w:numId w:val="0"/>
        </w:numPr>
      </w:pPr>
      <w:bookmarkStart w:id="0" w:name="_Toc510882185"/>
      <w:bookmarkStart w:id="1" w:name="_Toc44922335"/>
      <w:bookmarkStart w:id="2" w:name="_Toc186524629"/>
      <w:r>
        <w:t>Mục lục</w:t>
      </w:r>
      <w:bookmarkEnd w:id="0"/>
      <w:bookmarkEnd w:id="1"/>
      <w:bookmarkEnd w:id="2"/>
    </w:p>
    <w:p w14:paraId="0B956577" w14:textId="3B76F8EE" w:rsidR="00F94140" w:rsidRDefault="00A028C4">
      <w:pPr>
        <w:pStyle w:val="TOC1"/>
        <w:rPr>
          <w:rFonts w:asciiTheme="minorHAnsi" w:eastAsiaTheme="minorEastAsia" w:hAnsiTheme="minorHAnsi" w:cstheme="minorBidi"/>
          <w:b w:val="0"/>
          <w:bCs w:val="0"/>
          <w:noProof/>
          <w:kern w:val="2"/>
          <w:sz w:val="24"/>
          <w:szCs w:val="24"/>
          <w:lang w:val="en-US"/>
          <w14:ligatures w14:val="standardContextual"/>
        </w:rPr>
      </w:pPr>
      <w:r w:rsidRPr="4500DF49">
        <w:fldChar w:fldCharType="begin"/>
      </w:r>
      <w:r>
        <w:instrText xml:space="preserve"> TOC \o "1-3" \h \z \u \t "Heading 7,2,Heading 8,3" </w:instrText>
      </w:r>
      <w:r w:rsidRPr="4500DF49">
        <w:fldChar w:fldCharType="separate"/>
      </w:r>
      <w:hyperlink w:anchor="_Toc186524629" w:history="1">
        <w:r w:rsidR="00F94140" w:rsidRPr="003145C0">
          <w:rPr>
            <w:rStyle w:val="Hyperlink"/>
            <w:noProof/>
          </w:rPr>
          <w:t>Mục lục</w:t>
        </w:r>
        <w:r w:rsidR="00F94140">
          <w:rPr>
            <w:noProof/>
            <w:webHidden/>
          </w:rPr>
          <w:tab/>
        </w:r>
        <w:r w:rsidR="00F94140">
          <w:rPr>
            <w:noProof/>
            <w:webHidden/>
          </w:rPr>
          <w:fldChar w:fldCharType="begin"/>
        </w:r>
        <w:r w:rsidR="00F94140">
          <w:rPr>
            <w:noProof/>
            <w:webHidden/>
          </w:rPr>
          <w:instrText xml:space="preserve"> PAGEREF _Toc186524629 \h </w:instrText>
        </w:r>
        <w:r w:rsidR="00F94140">
          <w:rPr>
            <w:noProof/>
            <w:webHidden/>
          </w:rPr>
        </w:r>
        <w:r w:rsidR="00F94140">
          <w:rPr>
            <w:noProof/>
            <w:webHidden/>
          </w:rPr>
          <w:fldChar w:fldCharType="separate"/>
        </w:r>
        <w:r w:rsidR="004C622B">
          <w:rPr>
            <w:noProof/>
            <w:webHidden/>
          </w:rPr>
          <w:t>1</w:t>
        </w:r>
        <w:r w:rsidR="00F94140">
          <w:rPr>
            <w:noProof/>
            <w:webHidden/>
          </w:rPr>
          <w:fldChar w:fldCharType="end"/>
        </w:r>
      </w:hyperlink>
    </w:p>
    <w:p w14:paraId="7D6235A8" w14:textId="7EE63FC2" w:rsidR="00F94140" w:rsidRDefault="00F94140">
      <w:pPr>
        <w:pStyle w:val="TOC1"/>
        <w:rPr>
          <w:rFonts w:asciiTheme="minorHAnsi" w:eastAsiaTheme="minorEastAsia" w:hAnsiTheme="minorHAnsi" w:cstheme="minorBidi"/>
          <w:b w:val="0"/>
          <w:bCs w:val="0"/>
          <w:noProof/>
          <w:kern w:val="2"/>
          <w:sz w:val="24"/>
          <w:szCs w:val="24"/>
          <w:lang w:val="en-US"/>
          <w14:ligatures w14:val="standardContextual"/>
        </w:rPr>
      </w:pPr>
      <w:hyperlink w:anchor="_Toc186524630" w:history="1">
        <w:r w:rsidRPr="003145C0">
          <w:rPr>
            <w:rStyle w:val="Hyperlink"/>
            <w:noProof/>
          </w:rPr>
          <w:t>Chương 1 Giới thiệu đề tài</w:t>
        </w:r>
        <w:r>
          <w:rPr>
            <w:noProof/>
            <w:webHidden/>
          </w:rPr>
          <w:tab/>
        </w:r>
        <w:r>
          <w:rPr>
            <w:noProof/>
            <w:webHidden/>
          </w:rPr>
          <w:fldChar w:fldCharType="begin"/>
        </w:r>
        <w:r>
          <w:rPr>
            <w:noProof/>
            <w:webHidden/>
          </w:rPr>
          <w:instrText xml:space="preserve"> PAGEREF _Toc186524630 \h </w:instrText>
        </w:r>
        <w:r>
          <w:rPr>
            <w:noProof/>
            <w:webHidden/>
          </w:rPr>
        </w:r>
        <w:r>
          <w:rPr>
            <w:noProof/>
            <w:webHidden/>
          </w:rPr>
          <w:fldChar w:fldCharType="separate"/>
        </w:r>
        <w:r w:rsidR="004C622B">
          <w:rPr>
            <w:noProof/>
            <w:webHidden/>
          </w:rPr>
          <w:t>6</w:t>
        </w:r>
        <w:r>
          <w:rPr>
            <w:noProof/>
            <w:webHidden/>
          </w:rPr>
          <w:fldChar w:fldCharType="end"/>
        </w:r>
      </w:hyperlink>
    </w:p>
    <w:p w14:paraId="3BB16D69" w14:textId="55552930"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31" w:history="1">
        <w:r w:rsidRPr="003145C0">
          <w:rPr>
            <w:rStyle w:val="Hyperlink"/>
            <w:noProof/>
          </w:rPr>
          <w:t>1.1.</w:t>
        </w:r>
        <w:r>
          <w:rPr>
            <w:rFonts w:asciiTheme="minorHAnsi" w:eastAsiaTheme="minorEastAsia" w:hAnsiTheme="minorHAnsi" w:cstheme="minorBidi"/>
            <w:noProof/>
            <w:kern w:val="2"/>
            <w:lang w:val="en-US"/>
            <w14:ligatures w14:val="standardContextual"/>
          </w:rPr>
          <w:tab/>
        </w:r>
        <w:r w:rsidRPr="003145C0">
          <w:rPr>
            <w:rStyle w:val="Hyperlink"/>
            <w:noProof/>
          </w:rPr>
          <w:t>Đặt vấn đề</w:t>
        </w:r>
        <w:r>
          <w:rPr>
            <w:noProof/>
            <w:webHidden/>
          </w:rPr>
          <w:tab/>
        </w:r>
        <w:r>
          <w:rPr>
            <w:noProof/>
            <w:webHidden/>
          </w:rPr>
          <w:fldChar w:fldCharType="begin"/>
        </w:r>
        <w:r>
          <w:rPr>
            <w:noProof/>
            <w:webHidden/>
          </w:rPr>
          <w:instrText xml:space="preserve"> PAGEREF _Toc186524631 \h </w:instrText>
        </w:r>
        <w:r>
          <w:rPr>
            <w:noProof/>
            <w:webHidden/>
          </w:rPr>
        </w:r>
        <w:r>
          <w:rPr>
            <w:noProof/>
            <w:webHidden/>
          </w:rPr>
          <w:fldChar w:fldCharType="separate"/>
        </w:r>
        <w:r w:rsidR="004C622B">
          <w:rPr>
            <w:noProof/>
            <w:webHidden/>
          </w:rPr>
          <w:t>6</w:t>
        </w:r>
        <w:r>
          <w:rPr>
            <w:noProof/>
            <w:webHidden/>
          </w:rPr>
          <w:fldChar w:fldCharType="end"/>
        </w:r>
      </w:hyperlink>
    </w:p>
    <w:p w14:paraId="20BF26E5" w14:textId="62F270A4"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32" w:history="1">
        <w:r w:rsidRPr="003145C0">
          <w:rPr>
            <w:rStyle w:val="Hyperlink"/>
            <w:noProof/>
          </w:rPr>
          <w:t>1.2.</w:t>
        </w:r>
        <w:r>
          <w:rPr>
            <w:rFonts w:asciiTheme="minorHAnsi" w:eastAsiaTheme="minorEastAsia" w:hAnsiTheme="minorHAnsi" w:cstheme="minorBidi"/>
            <w:noProof/>
            <w:kern w:val="2"/>
            <w:lang w:val="en-US"/>
            <w14:ligatures w14:val="standardContextual"/>
          </w:rPr>
          <w:tab/>
        </w:r>
        <w:r w:rsidRPr="003145C0">
          <w:rPr>
            <w:rStyle w:val="Hyperlink"/>
            <w:noProof/>
          </w:rPr>
          <w:t>Mục tiêu và phạm vi đề tài</w:t>
        </w:r>
        <w:r>
          <w:rPr>
            <w:noProof/>
            <w:webHidden/>
          </w:rPr>
          <w:tab/>
        </w:r>
        <w:r>
          <w:rPr>
            <w:noProof/>
            <w:webHidden/>
          </w:rPr>
          <w:fldChar w:fldCharType="begin"/>
        </w:r>
        <w:r>
          <w:rPr>
            <w:noProof/>
            <w:webHidden/>
          </w:rPr>
          <w:instrText xml:space="preserve"> PAGEREF _Toc186524632 \h </w:instrText>
        </w:r>
        <w:r>
          <w:rPr>
            <w:noProof/>
            <w:webHidden/>
          </w:rPr>
        </w:r>
        <w:r>
          <w:rPr>
            <w:noProof/>
            <w:webHidden/>
          </w:rPr>
          <w:fldChar w:fldCharType="separate"/>
        </w:r>
        <w:r w:rsidR="004C622B">
          <w:rPr>
            <w:noProof/>
            <w:webHidden/>
          </w:rPr>
          <w:t>6</w:t>
        </w:r>
        <w:r>
          <w:rPr>
            <w:noProof/>
            <w:webHidden/>
          </w:rPr>
          <w:fldChar w:fldCharType="end"/>
        </w:r>
      </w:hyperlink>
    </w:p>
    <w:p w14:paraId="6043D92F" w14:textId="46E9D5A2"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33" w:history="1">
        <w:r w:rsidRPr="003145C0">
          <w:rPr>
            <w:rStyle w:val="Hyperlink"/>
            <w:noProof/>
          </w:rPr>
          <w:t>1.3.</w:t>
        </w:r>
        <w:r>
          <w:rPr>
            <w:rFonts w:asciiTheme="minorHAnsi" w:eastAsiaTheme="minorEastAsia" w:hAnsiTheme="minorHAnsi" w:cstheme="minorBidi"/>
            <w:noProof/>
            <w:kern w:val="2"/>
            <w:lang w:val="en-US"/>
            <w14:ligatures w14:val="standardContextual"/>
          </w:rPr>
          <w:tab/>
        </w:r>
        <w:r w:rsidRPr="003145C0">
          <w:rPr>
            <w:rStyle w:val="Hyperlink"/>
            <w:noProof/>
          </w:rPr>
          <w:t>Định hướng giải pháp</w:t>
        </w:r>
        <w:r>
          <w:rPr>
            <w:noProof/>
            <w:webHidden/>
          </w:rPr>
          <w:tab/>
        </w:r>
        <w:r>
          <w:rPr>
            <w:noProof/>
            <w:webHidden/>
          </w:rPr>
          <w:fldChar w:fldCharType="begin"/>
        </w:r>
        <w:r>
          <w:rPr>
            <w:noProof/>
            <w:webHidden/>
          </w:rPr>
          <w:instrText xml:space="preserve"> PAGEREF _Toc186524633 \h </w:instrText>
        </w:r>
        <w:r>
          <w:rPr>
            <w:noProof/>
            <w:webHidden/>
          </w:rPr>
        </w:r>
        <w:r>
          <w:rPr>
            <w:noProof/>
            <w:webHidden/>
          </w:rPr>
          <w:fldChar w:fldCharType="separate"/>
        </w:r>
        <w:r w:rsidR="004C622B">
          <w:rPr>
            <w:noProof/>
            <w:webHidden/>
          </w:rPr>
          <w:t>8</w:t>
        </w:r>
        <w:r>
          <w:rPr>
            <w:noProof/>
            <w:webHidden/>
          </w:rPr>
          <w:fldChar w:fldCharType="end"/>
        </w:r>
      </w:hyperlink>
    </w:p>
    <w:p w14:paraId="25EFD08B" w14:textId="34659EAC"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34" w:history="1">
        <w:r w:rsidRPr="003145C0">
          <w:rPr>
            <w:rStyle w:val="Hyperlink"/>
            <w:noProof/>
          </w:rPr>
          <w:t>1.4.</w:t>
        </w:r>
        <w:r>
          <w:rPr>
            <w:rFonts w:asciiTheme="minorHAnsi" w:eastAsiaTheme="minorEastAsia" w:hAnsiTheme="minorHAnsi" w:cstheme="minorBidi"/>
            <w:noProof/>
            <w:kern w:val="2"/>
            <w:lang w:val="en-US"/>
            <w14:ligatures w14:val="standardContextual"/>
          </w:rPr>
          <w:tab/>
        </w:r>
        <w:r w:rsidRPr="003145C0">
          <w:rPr>
            <w:rStyle w:val="Hyperlink"/>
            <w:noProof/>
          </w:rPr>
          <w:t>Bố cục đồ án</w:t>
        </w:r>
        <w:r>
          <w:rPr>
            <w:noProof/>
            <w:webHidden/>
          </w:rPr>
          <w:tab/>
        </w:r>
        <w:r>
          <w:rPr>
            <w:noProof/>
            <w:webHidden/>
          </w:rPr>
          <w:fldChar w:fldCharType="begin"/>
        </w:r>
        <w:r>
          <w:rPr>
            <w:noProof/>
            <w:webHidden/>
          </w:rPr>
          <w:instrText xml:space="preserve"> PAGEREF _Toc186524634 \h </w:instrText>
        </w:r>
        <w:r>
          <w:rPr>
            <w:noProof/>
            <w:webHidden/>
          </w:rPr>
        </w:r>
        <w:r>
          <w:rPr>
            <w:noProof/>
            <w:webHidden/>
          </w:rPr>
          <w:fldChar w:fldCharType="separate"/>
        </w:r>
        <w:r w:rsidR="004C622B">
          <w:rPr>
            <w:noProof/>
            <w:webHidden/>
          </w:rPr>
          <w:t>8</w:t>
        </w:r>
        <w:r>
          <w:rPr>
            <w:noProof/>
            <w:webHidden/>
          </w:rPr>
          <w:fldChar w:fldCharType="end"/>
        </w:r>
      </w:hyperlink>
    </w:p>
    <w:p w14:paraId="7C20309F" w14:textId="3F928CDA" w:rsidR="00F94140" w:rsidRDefault="00F94140">
      <w:pPr>
        <w:pStyle w:val="TOC1"/>
        <w:rPr>
          <w:rFonts w:asciiTheme="minorHAnsi" w:eastAsiaTheme="minorEastAsia" w:hAnsiTheme="minorHAnsi" w:cstheme="minorBidi"/>
          <w:b w:val="0"/>
          <w:bCs w:val="0"/>
          <w:noProof/>
          <w:kern w:val="2"/>
          <w:sz w:val="24"/>
          <w:szCs w:val="24"/>
          <w:lang w:val="en-US"/>
          <w14:ligatures w14:val="standardContextual"/>
        </w:rPr>
      </w:pPr>
      <w:hyperlink w:anchor="_Toc186524635" w:history="1">
        <w:r w:rsidRPr="003145C0">
          <w:rPr>
            <w:rStyle w:val="Hyperlink"/>
            <w:noProof/>
          </w:rPr>
          <w:t>Chương 2 Khảo sát và phân tích yêu cầu</w:t>
        </w:r>
        <w:r>
          <w:rPr>
            <w:noProof/>
            <w:webHidden/>
          </w:rPr>
          <w:tab/>
        </w:r>
        <w:r>
          <w:rPr>
            <w:noProof/>
            <w:webHidden/>
          </w:rPr>
          <w:fldChar w:fldCharType="begin"/>
        </w:r>
        <w:r>
          <w:rPr>
            <w:noProof/>
            <w:webHidden/>
          </w:rPr>
          <w:instrText xml:space="preserve"> PAGEREF _Toc186524635 \h </w:instrText>
        </w:r>
        <w:r>
          <w:rPr>
            <w:noProof/>
            <w:webHidden/>
          </w:rPr>
        </w:r>
        <w:r>
          <w:rPr>
            <w:noProof/>
            <w:webHidden/>
          </w:rPr>
          <w:fldChar w:fldCharType="separate"/>
        </w:r>
        <w:r w:rsidR="004C622B">
          <w:rPr>
            <w:noProof/>
            <w:webHidden/>
          </w:rPr>
          <w:t>10</w:t>
        </w:r>
        <w:r>
          <w:rPr>
            <w:noProof/>
            <w:webHidden/>
          </w:rPr>
          <w:fldChar w:fldCharType="end"/>
        </w:r>
      </w:hyperlink>
    </w:p>
    <w:p w14:paraId="79F63294" w14:textId="48FB67E2"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36" w:history="1">
        <w:r w:rsidRPr="003145C0">
          <w:rPr>
            <w:rStyle w:val="Hyperlink"/>
            <w:noProof/>
          </w:rPr>
          <w:t>2.1.</w:t>
        </w:r>
        <w:r>
          <w:rPr>
            <w:rFonts w:asciiTheme="minorHAnsi" w:eastAsiaTheme="minorEastAsia" w:hAnsiTheme="minorHAnsi" w:cstheme="minorBidi"/>
            <w:noProof/>
            <w:kern w:val="2"/>
            <w:lang w:val="en-US"/>
            <w14:ligatures w14:val="standardContextual"/>
          </w:rPr>
          <w:tab/>
        </w:r>
        <w:r w:rsidRPr="003145C0">
          <w:rPr>
            <w:rStyle w:val="Hyperlink"/>
            <w:noProof/>
          </w:rPr>
          <w:t>Khảo sát hiện trạng</w:t>
        </w:r>
        <w:r>
          <w:rPr>
            <w:noProof/>
            <w:webHidden/>
          </w:rPr>
          <w:tab/>
        </w:r>
        <w:r>
          <w:rPr>
            <w:noProof/>
            <w:webHidden/>
          </w:rPr>
          <w:fldChar w:fldCharType="begin"/>
        </w:r>
        <w:r>
          <w:rPr>
            <w:noProof/>
            <w:webHidden/>
          </w:rPr>
          <w:instrText xml:space="preserve"> PAGEREF _Toc186524636 \h </w:instrText>
        </w:r>
        <w:r>
          <w:rPr>
            <w:noProof/>
            <w:webHidden/>
          </w:rPr>
        </w:r>
        <w:r>
          <w:rPr>
            <w:noProof/>
            <w:webHidden/>
          </w:rPr>
          <w:fldChar w:fldCharType="separate"/>
        </w:r>
        <w:r w:rsidR="004C622B">
          <w:rPr>
            <w:noProof/>
            <w:webHidden/>
          </w:rPr>
          <w:t>10</w:t>
        </w:r>
        <w:r>
          <w:rPr>
            <w:noProof/>
            <w:webHidden/>
          </w:rPr>
          <w:fldChar w:fldCharType="end"/>
        </w:r>
      </w:hyperlink>
    </w:p>
    <w:p w14:paraId="74FF4A7A" w14:textId="2EC4A691"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37" w:history="1">
        <w:r w:rsidRPr="003145C0">
          <w:rPr>
            <w:rStyle w:val="Hyperlink"/>
            <w:noProof/>
          </w:rPr>
          <w:t>2.2.</w:t>
        </w:r>
        <w:r>
          <w:rPr>
            <w:rFonts w:asciiTheme="minorHAnsi" w:eastAsiaTheme="minorEastAsia" w:hAnsiTheme="minorHAnsi" w:cstheme="minorBidi"/>
            <w:noProof/>
            <w:kern w:val="2"/>
            <w:lang w:val="en-US"/>
            <w14:ligatures w14:val="standardContextual"/>
          </w:rPr>
          <w:tab/>
        </w:r>
        <w:r w:rsidRPr="003145C0">
          <w:rPr>
            <w:rStyle w:val="Hyperlink"/>
            <w:noProof/>
          </w:rPr>
          <w:t>Tổng quan chức năng</w:t>
        </w:r>
        <w:r>
          <w:rPr>
            <w:noProof/>
            <w:webHidden/>
          </w:rPr>
          <w:tab/>
        </w:r>
        <w:r>
          <w:rPr>
            <w:noProof/>
            <w:webHidden/>
          </w:rPr>
          <w:fldChar w:fldCharType="begin"/>
        </w:r>
        <w:r>
          <w:rPr>
            <w:noProof/>
            <w:webHidden/>
          </w:rPr>
          <w:instrText xml:space="preserve"> PAGEREF _Toc186524637 \h </w:instrText>
        </w:r>
        <w:r>
          <w:rPr>
            <w:noProof/>
            <w:webHidden/>
          </w:rPr>
        </w:r>
        <w:r>
          <w:rPr>
            <w:noProof/>
            <w:webHidden/>
          </w:rPr>
          <w:fldChar w:fldCharType="separate"/>
        </w:r>
        <w:r w:rsidR="004C622B">
          <w:rPr>
            <w:noProof/>
            <w:webHidden/>
          </w:rPr>
          <w:t>11</w:t>
        </w:r>
        <w:r>
          <w:rPr>
            <w:noProof/>
            <w:webHidden/>
          </w:rPr>
          <w:fldChar w:fldCharType="end"/>
        </w:r>
      </w:hyperlink>
    </w:p>
    <w:p w14:paraId="00D92E20" w14:textId="550228A6"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38" w:history="1">
        <w:r w:rsidRPr="003145C0">
          <w:rPr>
            <w:rStyle w:val="Hyperlink"/>
            <w:noProof/>
          </w:rPr>
          <w:t>2.2.1.</w:t>
        </w:r>
        <w:r>
          <w:rPr>
            <w:rFonts w:asciiTheme="minorHAnsi" w:eastAsiaTheme="minorEastAsia" w:hAnsiTheme="minorHAnsi" w:cstheme="minorBidi"/>
            <w:noProof/>
            <w:kern w:val="2"/>
            <w:lang w:val="en-US"/>
            <w14:ligatures w14:val="standardContextual"/>
          </w:rPr>
          <w:tab/>
        </w:r>
        <w:r w:rsidRPr="003145C0">
          <w:rPr>
            <w:rStyle w:val="Hyperlink"/>
            <w:noProof/>
          </w:rPr>
          <w:t>Biểu đồ use case tổng quan</w:t>
        </w:r>
        <w:r>
          <w:rPr>
            <w:noProof/>
            <w:webHidden/>
          </w:rPr>
          <w:tab/>
        </w:r>
        <w:r>
          <w:rPr>
            <w:noProof/>
            <w:webHidden/>
          </w:rPr>
          <w:fldChar w:fldCharType="begin"/>
        </w:r>
        <w:r>
          <w:rPr>
            <w:noProof/>
            <w:webHidden/>
          </w:rPr>
          <w:instrText xml:space="preserve"> PAGEREF _Toc186524638 \h </w:instrText>
        </w:r>
        <w:r>
          <w:rPr>
            <w:noProof/>
            <w:webHidden/>
          </w:rPr>
        </w:r>
        <w:r>
          <w:rPr>
            <w:noProof/>
            <w:webHidden/>
          </w:rPr>
          <w:fldChar w:fldCharType="separate"/>
        </w:r>
        <w:r w:rsidR="004C622B">
          <w:rPr>
            <w:noProof/>
            <w:webHidden/>
          </w:rPr>
          <w:t>11</w:t>
        </w:r>
        <w:r>
          <w:rPr>
            <w:noProof/>
            <w:webHidden/>
          </w:rPr>
          <w:fldChar w:fldCharType="end"/>
        </w:r>
      </w:hyperlink>
    </w:p>
    <w:p w14:paraId="26CB2238" w14:textId="3FCA550B"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39" w:history="1">
        <w:r w:rsidRPr="003145C0">
          <w:rPr>
            <w:rStyle w:val="Hyperlink"/>
            <w:noProof/>
          </w:rPr>
          <w:t>2.2.2.</w:t>
        </w:r>
        <w:r>
          <w:rPr>
            <w:rFonts w:asciiTheme="minorHAnsi" w:eastAsiaTheme="minorEastAsia" w:hAnsiTheme="minorHAnsi" w:cstheme="minorBidi"/>
            <w:noProof/>
            <w:kern w:val="2"/>
            <w:lang w:val="en-US"/>
            <w14:ligatures w14:val="standardContextual"/>
          </w:rPr>
          <w:tab/>
        </w:r>
        <w:r w:rsidRPr="003145C0">
          <w:rPr>
            <w:rStyle w:val="Hyperlink"/>
            <w:noProof/>
          </w:rPr>
          <w:t>Biểu đồ use case phân rã</w:t>
        </w:r>
        <w:r>
          <w:rPr>
            <w:noProof/>
            <w:webHidden/>
          </w:rPr>
          <w:tab/>
        </w:r>
        <w:r>
          <w:rPr>
            <w:noProof/>
            <w:webHidden/>
          </w:rPr>
          <w:fldChar w:fldCharType="begin"/>
        </w:r>
        <w:r>
          <w:rPr>
            <w:noProof/>
            <w:webHidden/>
          </w:rPr>
          <w:instrText xml:space="preserve"> PAGEREF _Toc186524639 \h </w:instrText>
        </w:r>
        <w:r>
          <w:rPr>
            <w:noProof/>
            <w:webHidden/>
          </w:rPr>
        </w:r>
        <w:r>
          <w:rPr>
            <w:noProof/>
            <w:webHidden/>
          </w:rPr>
          <w:fldChar w:fldCharType="separate"/>
        </w:r>
        <w:r w:rsidR="004C622B">
          <w:rPr>
            <w:noProof/>
            <w:webHidden/>
          </w:rPr>
          <w:t>12</w:t>
        </w:r>
        <w:r>
          <w:rPr>
            <w:noProof/>
            <w:webHidden/>
          </w:rPr>
          <w:fldChar w:fldCharType="end"/>
        </w:r>
      </w:hyperlink>
    </w:p>
    <w:p w14:paraId="59EC98B5" w14:textId="79757190"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40" w:history="1">
        <w:r w:rsidRPr="003145C0">
          <w:rPr>
            <w:rStyle w:val="Hyperlink"/>
            <w:noProof/>
          </w:rPr>
          <w:t>2.2.3.</w:t>
        </w:r>
        <w:r>
          <w:rPr>
            <w:rFonts w:asciiTheme="minorHAnsi" w:eastAsiaTheme="minorEastAsia" w:hAnsiTheme="minorHAnsi" w:cstheme="minorBidi"/>
            <w:noProof/>
            <w:kern w:val="2"/>
            <w:lang w:val="en-US"/>
            <w14:ligatures w14:val="standardContextual"/>
          </w:rPr>
          <w:tab/>
        </w:r>
        <w:r w:rsidRPr="003145C0">
          <w:rPr>
            <w:rStyle w:val="Hyperlink"/>
            <w:noProof/>
          </w:rPr>
          <w:t>Quy trình nghiệp vụ</w:t>
        </w:r>
        <w:r>
          <w:rPr>
            <w:noProof/>
            <w:webHidden/>
          </w:rPr>
          <w:tab/>
        </w:r>
        <w:r>
          <w:rPr>
            <w:noProof/>
            <w:webHidden/>
          </w:rPr>
          <w:fldChar w:fldCharType="begin"/>
        </w:r>
        <w:r>
          <w:rPr>
            <w:noProof/>
            <w:webHidden/>
          </w:rPr>
          <w:instrText xml:space="preserve"> PAGEREF _Toc186524640 \h </w:instrText>
        </w:r>
        <w:r>
          <w:rPr>
            <w:noProof/>
            <w:webHidden/>
          </w:rPr>
        </w:r>
        <w:r>
          <w:rPr>
            <w:noProof/>
            <w:webHidden/>
          </w:rPr>
          <w:fldChar w:fldCharType="separate"/>
        </w:r>
        <w:r w:rsidR="004C622B">
          <w:rPr>
            <w:noProof/>
            <w:webHidden/>
          </w:rPr>
          <w:t>16</w:t>
        </w:r>
        <w:r>
          <w:rPr>
            <w:noProof/>
            <w:webHidden/>
          </w:rPr>
          <w:fldChar w:fldCharType="end"/>
        </w:r>
      </w:hyperlink>
    </w:p>
    <w:p w14:paraId="64AB3F57" w14:textId="7A3C8BD5"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41" w:history="1">
        <w:r w:rsidRPr="003145C0">
          <w:rPr>
            <w:rStyle w:val="Hyperlink"/>
            <w:noProof/>
          </w:rPr>
          <w:t>2.3.</w:t>
        </w:r>
        <w:r>
          <w:rPr>
            <w:rFonts w:asciiTheme="minorHAnsi" w:eastAsiaTheme="minorEastAsia" w:hAnsiTheme="minorHAnsi" w:cstheme="minorBidi"/>
            <w:noProof/>
            <w:kern w:val="2"/>
            <w:lang w:val="en-US"/>
            <w14:ligatures w14:val="standardContextual"/>
          </w:rPr>
          <w:tab/>
        </w:r>
        <w:r w:rsidRPr="003145C0">
          <w:rPr>
            <w:rStyle w:val="Hyperlink"/>
            <w:noProof/>
          </w:rPr>
          <w:t>Đặc tả chức năng</w:t>
        </w:r>
        <w:r>
          <w:rPr>
            <w:noProof/>
            <w:webHidden/>
          </w:rPr>
          <w:tab/>
        </w:r>
        <w:r>
          <w:rPr>
            <w:noProof/>
            <w:webHidden/>
          </w:rPr>
          <w:fldChar w:fldCharType="begin"/>
        </w:r>
        <w:r>
          <w:rPr>
            <w:noProof/>
            <w:webHidden/>
          </w:rPr>
          <w:instrText xml:space="preserve"> PAGEREF _Toc186524641 \h </w:instrText>
        </w:r>
        <w:r>
          <w:rPr>
            <w:noProof/>
            <w:webHidden/>
          </w:rPr>
        </w:r>
        <w:r>
          <w:rPr>
            <w:noProof/>
            <w:webHidden/>
          </w:rPr>
          <w:fldChar w:fldCharType="separate"/>
        </w:r>
        <w:r w:rsidR="004C622B">
          <w:rPr>
            <w:noProof/>
            <w:webHidden/>
          </w:rPr>
          <w:t>19</w:t>
        </w:r>
        <w:r>
          <w:rPr>
            <w:noProof/>
            <w:webHidden/>
          </w:rPr>
          <w:fldChar w:fldCharType="end"/>
        </w:r>
      </w:hyperlink>
    </w:p>
    <w:p w14:paraId="18A9DE33" w14:textId="07563E1B"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42" w:history="1">
        <w:r w:rsidRPr="003145C0">
          <w:rPr>
            <w:rStyle w:val="Hyperlink"/>
            <w:noProof/>
            <w:lang w:val="en-US"/>
          </w:rPr>
          <w:t>2.3.1.</w:t>
        </w:r>
        <w:r>
          <w:rPr>
            <w:rFonts w:asciiTheme="minorHAnsi" w:eastAsiaTheme="minorEastAsia" w:hAnsiTheme="minorHAnsi" w:cstheme="minorBidi"/>
            <w:noProof/>
            <w:kern w:val="2"/>
            <w:lang w:val="en-US"/>
            <w14:ligatures w14:val="standardContextual"/>
          </w:rPr>
          <w:tab/>
        </w:r>
        <w:r w:rsidRPr="003145C0">
          <w:rPr>
            <w:rStyle w:val="Hyperlink"/>
            <w:noProof/>
          </w:rPr>
          <w:t xml:space="preserve">Đặc tả use case </w:t>
        </w:r>
        <w:r w:rsidRPr="003145C0">
          <w:rPr>
            <w:rStyle w:val="Hyperlink"/>
            <w:noProof/>
            <w:lang w:val="en-US"/>
          </w:rPr>
          <w:t>001</w:t>
        </w:r>
        <w:r>
          <w:rPr>
            <w:noProof/>
            <w:webHidden/>
          </w:rPr>
          <w:tab/>
        </w:r>
        <w:r>
          <w:rPr>
            <w:noProof/>
            <w:webHidden/>
          </w:rPr>
          <w:fldChar w:fldCharType="begin"/>
        </w:r>
        <w:r>
          <w:rPr>
            <w:noProof/>
            <w:webHidden/>
          </w:rPr>
          <w:instrText xml:space="preserve"> PAGEREF _Toc186524642 \h </w:instrText>
        </w:r>
        <w:r>
          <w:rPr>
            <w:noProof/>
            <w:webHidden/>
          </w:rPr>
        </w:r>
        <w:r>
          <w:rPr>
            <w:noProof/>
            <w:webHidden/>
          </w:rPr>
          <w:fldChar w:fldCharType="separate"/>
        </w:r>
        <w:r w:rsidR="004C622B">
          <w:rPr>
            <w:noProof/>
            <w:webHidden/>
          </w:rPr>
          <w:t>19</w:t>
        </w:r>
        <w:r>
          <w:rPr>
            <w:noProof/>
            <w:webHidden/>
          </w:rPr>
          <w:fldChar w:fldCharType="end"/>
        </w:r>
      </w:hyperlink>
    </w:p>
    <w:p w14:paraId="47BE0C17" w14:textId="1CA21797"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43" w:history="1">
        <w:r w:rsidRPr="003145C0">
          <w:rPr>
            <w:rStyle w:val="Hyperlink"/>
            <w:noProof/>
          </w:rPr>
          <w:t>2.3.2.</w:t>
        </w:r>
        <w:r>
          <w:rPr>
            <w:rFonts w:asciiTheme="minorHAnsi" w:eastAsiaTheme="minorEastAsia" w:hAnsiTheme="minorHAnsi" w:cstheme="minorBidi"/>
            <w:noProof/>
            <w:kern w:val="2"/>
            <w:lang w:val="en-US"/>
            <w14:ligatures w14:val="standardContextual"/>
          </w:rPr>
          <w:tab/>
        </w:r>
        <w:r w:rsidRPr="003145C0">
          <w:rPr>
            <w:rStyle w:val="Hyperlink"/>
            <w:noProof/>
          </w:rPr>
          <w:t>Đặc tả use case 002</w:t>
        </w:r>
        <w:r>
          <w:rPr>
            <w:noProof/>
            <w:webHidden/>
          </w:rPr>
          <w:tab/>
        </w:r>
        <w:r>
          <w:rPr>
            <w:noProof/>
            <w:webHidden/>
          </w:rPr>
          <w:fldChar w:fldCharType="begin"/>
        </w:r>
        <w:r>
          <w:rPr>
            <w:noProof/>
            <w:webHidden/>
          </w:rPr>
          <w:instrText xml:space="preserve"> PAGEREF _Toc186524643 \h </w:instrText>
        </w:r>
        <w:r>
          <w:rPr>
            <w:noProof/>
            <w:webHidden/>
          </w:rPr>
        </w:r>
        <w:r>
          <w:rPr>
            <w:noProof/>
            <w:webHidden/>
          </w:rPr>
          <w:fldChar w:fldCharType="separate"/>
        </w:r>
        <w:r w:rsidR="004C622B">
          <w:rPr>
            <w:noProof/>
            <w:webHidden/>
          </w:rPr>
          <w:t>21</w:t>
        </w:r>
        <w:r>
          <w:rPr>
            <w:noProof/>
            <w:webHidden/>
          </w:rPr>
          <w:fldChar w:fldCharType="end"/>
        </w:r>
      </w:hyperlink>
    </w:p>
    <w:p w14:paraId="60E2A5B8" w14:textId="0854F723"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44" w:history="1">
        <w:r w:rsidRPr="003145C0">
          <w:rPr>
            <w:rStyle w:val="Hyperlink"/>
            <w:noProof/>
          </w:rPr>
          <w:t>2.3.3.</w:t>
        </w:r>
        <w:r>
          <w:rPr>
            <w:rFonts w:asciiTheme="minorHAnsi" w:eastAsiaTheme="minorEastAsia" w:hAnsiTheme="minorHAnsi" w:cstheme="minorBidi"/>
            <w:noProof/>
            <w:kern w:val="2"/>
            <w:lang w:val="en-US"/>
            <w14:ligatures w14:val="standardContextual"/>
          </w:rPr>
          <w:tab/>
        </w:r>
        <w:r w:rsidRPr="003145C0">
          <w:rPr>
            <w:rStyle w:val="Hyperlink"/>
            <w:noProof/>
          </w:rPr>
          <w:t>Đặc tả use case 003</w:t>
        </w:r>
        <w:r>
          <w:rPr>
            <w:noProof/>
            <w:webHidden/>
          </w:rPr>
          <w:tab/>
        </w:r>
        <w:r>
          <w:rPr>
            <w:noProof/>
            <w:webHidden/>
          </w:rPr>
          <w:fldChar w:fldCharType="begin"/>
        </w:r>
        <w:r>
          <w:rPr>
            <w:noProof/>
            <w:webHidden/>
          </w:rPr>
          <w:instrText xml:space="preserve"> PAGEREF _Toc186524644 \h </w:instrText>
        </w:r>
        <w:r>
          <w:rPr>
            <w:noProof/>
            <w:webHidden/>
          </w:rPr>
        </w:r>
        <w:r>
          <w:rPr>
            <w:noProof/>
            <w:webHidden/>
          </w:rPr>
          <w:fldChar w:fldCharType="separate"/>
        </w:r>
        <w:r w:rsidR="004C622B">
          <w:rPr>
            <w:noProof/>
            <w:webHidden/>
          </w:rPr>
          <w:t>22</w:t>
        </w:r>
        <w:r>
          <w:rPr>
            <w:noProof/>
            <w:webHidden/>
          </w:rPr>
          <w:fldChar w:fldCharType="end"/>
        </w:r>
      </w:hyperlink>
    </w:p>
    <w:p w14:paraId="71FC7C1A" w14:textId="272BD2C5"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45" w:history="1">
        <w:r w:rsidRPr="003145C0">
          <w:rPr>
            <w:rStyle w:val="Hyperlink"/>
            <w:noProof/>
          </w:rPr>
          <w:t>2.3.4.</w:t>
        </w:r>
        <w:r>
          <w:rPr>
            <w:rFonts w:asciiTheme="minorHAnsi" w:eastAsiaTheme="minorEastAsia" w:hAnsiTheme="minorHAnsi" w:cstheme="minorBidi"/>
            <w:noProof/>
            <w:kern w:val="2"/>
            <w:lang w:val="en-US"/>
            <w14:ligatures w14:val="standardContextual"/>
          </w:rPr>
          <w:tab/>
        </w:r>
        <w:r w:rsidRPr="003145C0">
          <w:rPr>
            <w:rStyle w:val="Hyperlink"/>
            <w:noProof/>
          </w:rPr>
          <w:t>Đặc tả use case 004</w:t>
        </w:r>
        <w:r>
          <w:rPr>
            <w:noProof/>
            <w:webHidden/>
          </w:rPr>
          <w:tab/>
        </w:r>
        <w:r>
          <w:rPr>
            <w:noProof/>
            <w:webHidden/>
          </w:rPr>
          <w:fldChar w:fldCharType="begin"/>
        </w:r>
        <w:r>
          <w:rPr>
            <w:noProof/>
            <w:webHidden/>
          </w:rPr>
          <w:instrText xml:space="preserve"> PAGEREF _Toc186524645 \h </w:instrText>
        </w:r>
        <w:r>
          <w:rPr>
            <w:noProof/>
            <w:webHidden/>
          </w:rPr>
        </w:r>
        <w:r>
          <w:rPr>
            <w:noProof/>
            <w:webHidden/>
          </w:rPr>
          <w:fldChar w:fldCharType="separate"/>
        </w:r>
        <w:r w:rsidR="004C622B">
          <w:rPr>
            <w:noProof/>
            <w:webHidden/>
          </w:rPr>
          <w:t>23</w:t>
        </w:r>
        <w:r>
          <w:rPr>
            <w:noProof/>
            <w:webHidden/>
          </w:rPr>
          <w:fldChar w:fldCharType="end"/>
        </w:r>
      </w:hyperlink>
    </w:p>
    <w:p w14:paraId="7E31DFBC" w14:textId="0A4F6C03"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46" w:history="1">
        <w:r w:rsidRPr="003145C0">
          <w:rPr>
            <w:rStyle w:val="Hyperlink"/>
            <w:noProof/>
          </w:rPr>
          <w:t>2.3.5.</w:t>
        </w:r>
        <w:r>
          <w:rPr>
            <w:rFonts w:asciiTheme="minorHAnsi" w:eastAsiaTheme="minorEastAsia" w:hAnsiTheme="minorHAnsi" w:cstheme="minorBidi"/>
            <w:noProof/>
            <w:kern w:val="2"/>
            <w:lang w:val="en-US"/>
            <w14:ligatures w14:val="standardContextual"/>
          </w:rPr>
          <w:tab/>
        </w:r>
        <w:r w:rsidRPr="003145C0">
          <w:rPr>
            <w:rStyle w:val="Hyperlink"/>
            <w:noProof/>
          </w:rPr>
          <w:t>Đặc tả use case 005</w:t>
        </w:r>
        <w:r>
          <w:rPr>
            <w:noProof/>
            <w:webHidden/>
          </w:rPr>
          <w:tab/>
        </w:r>
        <w:r>
          <w:rPr>
            <w:noProof/>
            <w:webHidden/>
          </w:rPr>
          <w:fldChar w:fldCharType="begin"/>
        </w:r>
        <w:r>
          <w:rPr>
            <w:noProof/>
            <w:webHidden/>
          </w:rPr>
          <w:instrText xml:space="preserve"> PAGEREF _Toc186524646 \h </w:instrText>
        </w:r>
        <w:r>
          <w:rPr>
            <w:noProof/>
            <w:webHidden/>
          </w:rPr>
        </w:r>
        <w:r>
          <w:rPr>
            <w:noProof/>
            <w:webHidden/>
          </w:rPr>
          <w:fldChar w:fldCharType="separate"/>
        </w:r>
        <w:r w:rsidR="004C622B">
          <w:rPr>
            <w:noProof/>
            <w:webHidden/>
          </w:rPr>
          <w:t>25</w:t>
        </w:r>
        <w:r>
          <w:rPr>
            <w:noProof/>
            <w:webHidden/>
          </w:rPr>
          <w:fldChar w:fldCharType="end"/>
        </w:r>
      </w:hyperlink>
    </w:p>
    <w:p w14:paraId="5A613DE2" w14:textId="32CA5928"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47" w:history="1">
        <w:r w:rsidRPr="003145C0">
          <w:rPr>
            <w:rStyle w:val="Hyperlink"/>
            <w:noProof/>
          </w:rPr>
          <w:t>2.3.6.</w:t>
        </w:r>
        <w:r>
          <w:rPr>
            <w:rFonts w:asciiTheme="minorHAnsi" w:eastAsiaTheme="minorEastAsia" w:hAnsiTheme="minorHAnsi" w:cstheme="minorBidi"/>
            <w:noProof/>
            <w:kern w:val="2"/>
            <w:lang w:val="en-US"/>
            <w14:ligatures w14:val="standardContextual"/>
          </w:rPr>
          <w:tab/>
        </w:r>
        <w:r w:rsidRPr="003145C0">
          <w:rPr>
            <w:rStyle w:val="Hyperlink"/>
            <w:noProof/>
          </w:rPr>
          <w:t>Đặc tả use case 006</w:t>
        </w:r>
        <w:r>
          <w:rPr>
            <w:noProof/>
            <w:webHidden/>
          </w:rPr>
          <w:tab/>
        </w:r>
        <w:r>
          <w:rPr>
            <w:noProof/>
            <w:webHidden/>
          </w:rPr>
          <w:fldChar w:fldCharType="begin"/>
        </w:r>
        <w:r>
          <w:rPr>
            <w:noProof/>
            <w:webHidden/>
          </w:rPr>
          <w:instrText xml:space="preserve"> PAGEREF _Toc186524647 \h </w:instrText>
        </w:r>
        <w:r>
          <w:rPr>
            <w:noProof/>
            <w:webHidden/>
          </w:rPr>
        </w:r>
        <w:r>
          <w:rPr>
            <w:noProof/>
            <w:webHidden/>
          </w:rPr>
          <w:fldChar w:fldCharType="separate"/>
        </w:r>
        <w:r w:rsidR="004C622B">
          <w:rPr>
            <w:noProof/>
            <w:webHidden/>
          </w:rPr>
          <w:t>26</w:t>
        </w:r>
        <w:r>
          <w:rPr>
            <w:noProof/>
            <w:webHidden/>
          </w:rPr>
          <w:fldChar w:fldCharType="end"/>
        </w:r>
      </w:hyperlink>
    </w:p>
    <w:p w14:paraId="5F8FFA6A" w14:textId="68C6651D"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48" w:history="1">
        <w:r w:rsidRPr="003145C0">
          <w:rPr>
            <w:rStyle w:val="Hyperlink"/>
            <w:noProof/>
          </w:rPr>
          <w:t>2.3.7.</w:t>
        </w:r>
        <w:r>
          <w:rPr>
            <w:rFonts w:asciiTheme="minorHAnsi" w:eastAsiaTheme="minorEastAsia" w:hAnsiTheme="minorHAnsi" w:cstheme="minorBidi"/>
            <w:noProof/>
            <w:kern w:val="2"/>
            <w:lang w:val="en-US"/>
            <w14:ligatures w14:val="standardContextual"/>
          </w:rPr>
          <w:tab/>
        </w:r>
        <w:r w:rsidRPr="003145C0">
          <w:rPr>
            <w:rStyle w:val="Hyperlink"/>
            <w:noProof/>
          </w:rPr>
          <w:t>Đặc tả use case 007</w:t>
        </w:r>
        <w:r>
          <w:rPr>
            <w:noProof/>
            <w:webHidden/>
          </w:rPr>
          <w:tab/>
        </w:r>
        <w:r>
          <w:rPr>
            <w:noProof/>
            <w:webHidden/>
          </w:rPr>
          <w:fldChar w:fldCharType="begin"/>
        </w:r>
        <w:r>
          <w:rPr>
            <w:noProof/>
            <w:webHidden/>
          </w:rPr>
          <w:instrText xml:space="preserve"> PAGEREF _Toc186524648 \h </w:instrText>
        </w:r>
        <w:r>
          <w:rPr>
            <w:noProof/>
            <w:webHidden/>
          </w:rPr>
        </w:r>
        <w:r>
          <w:rPr>
            <w:noProof/>
            <w:webHidden/>
          </w:rPr>
          <w:fldChar w:fldCharType="separate"/>
        </w:r>
        <w:r w:rsidR="004C622B">
          <w:rPr>
            <w:noProof/>
            <w:webHidden/>
          </w:rPr>
          <w:t>28</w:t>
        </w:r>
        <w:r>
          <w:rPr>
            <w:noProof/>
            <w:webHidden/>
          </w:rPr>
          <w:fldChar w:fldCharType="end"/>
        </w:r>
      </w:hyperlink>
    </w:p>
    <w:p w14:paraId="3186A341" w14:textId="16A959B4"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49" w:history="1">
        <w:r w:rsidRPr="003145C0">
          <w:rPr>
            <w:rStyle w:val="Hyperlink"/>
            <w:noProof/>
          </w:rPr>
          <w:t>2.3.8.</w:t>
        </w:r>
        <w:r>
          <w:rPr>
            <w:rFonts w:asciiTheme="minorHAnsi" w:eastAsiaTheme="minorEastAsia" w:hAnsiTheme="minorHAnsi" w:cstheme="minorBidi"/>
            <w:noProof/>
            <w:kern w:val="2"/>
            <w:lang w:val="en-US"/>
            <w14:ligatures w14:val="standardContextual"/>
          </w:rPr>
          <w:tab/>
        </w:r>
        <w:r w:rsidRPr="003145C0">
          <w:rPr>
            <w:rStyle w:val="Hyperlink"/>
            <w:noProof/>
          </w:rPr>
          <w:t>Đặc tả use case 008</w:t>
        </w:r>
        <w:r>
          <w:rPr>
            <w:noProof/>
            <w:webHidden/>
          </w:rPr>
          <w:tab/>
        </w:r>
        <w:r>
          <w:rPr>
            <w:noProof/>
            <w:webHidden/>
          </w:rPr>
          <w:fldChar w:fldCharType="begin"/>
        </w:r>
        <w:r>
          <w:rPr>
            <w:noProof/>
            <w:webHidden/>
          </w:rPr>
          <w:instrText xml:space="preserve"> PAGEREF _Toc186524649 \h </w:instrText>
        </w:r>
        <w:r>
          <w:rPr>
            <w:noProof/>
            <w:webHidden/>
          </w:rPr>
        </w:r>
        <w:r>
          <w:rPr>
            <w:noProof/>
            <w:webHidden/>
          </w:rPr>
          <w:fldChar w:fldCharType="separate"/>
        </w:r>
        <w:r w:rsidR="004C622B">
          <w:rPr>
            <w:noProof/>
            <w:webHidden/>
          </w:rPr>
          <w:t>30</w:t>
        </w:r>
        <w:r>
          <w:rPr>
            <w:noProof/>
            <w:webHidden/>
          </w:rPr>
          <w:fldChar w:fldCharType="end"/>
        </w:r>
      </w:hyperlink>
    </w:p>
    <w:p w14:paraId="1531B9ED" w14:textId="15BCE876"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50" w:history="1">
        <w:r w:rsidRPr="003145C0">
          <w:rPr>
            <w:rStyle w:val="Hyperlink"/>
            <w:noProof/>
          </w:rPr>
          <w:t>2.3.9.</w:t>
        </w:r>
        <w:r>
          <w:rPr>
            <w:rFonts w:asciiTheme="minorHAnsi" w:eastAsiaTheme="minorEastAsia" w:hAnsiTheme="minorHAnsi" w:cstheme="minorBidi"/>
            <w:noProof/>
            <w:kern w:val="2"/>
            <w:lang w:val="en-US"/>
            <w14:ligatures w14:val="standardContextual"/>
          </w:rPr>
          <w:tab/>
        </w:r>
        <w:r w:rsidRPr="003145C0">
          <w:rPr>
            <w:rStyle w:val="Hyperlink"/>
            <w:noProof/>
          </w:rPr>
          <w:t>Đặc tả use case 009</w:t>
        </w:r>
        <w:r>
          <w:rPr>
            <w:noProof/>
            <w:webHidden/>
          </w:rPr>
          <w:tab/>
        </w:r>
        <w:r>
          <w:rPr>
            <w:noProof/>
            <w:webHidden/>
          </w:rPr>
          <w:fldChar w:fldCharType="begin"/>
        </w:r>
        <w:r>
          <w:rPr>
            <w:noProof/>
            <w:webHidden/>
          </w:rPr>
          <w:instrText xml:space="preserve"> PAGEREF _Toc186524650 \h </w:instrText>
        </w:r>
        <w:r>
          <w:rPr>
            <w:noProof/>
            <w:webHidden/>
          </w:rPr>
        </w:r>
        <w:r>
          <w:rPr>
            <w:noProof/>
            <w:webHidden/>
          </w:rPr>
          <w:fldChar w:fldCharType="separate"/>
        </w:r>
        <w:r w:rsidR="004C622B">
          <w:rPr>
            <w:noProof/>
            <w:webHidden/>
          </w:rPr>
          <w:t>31</w:t>
        </w:r>
        <w:r>
          <w:rPr>
            <w:noProof/>
            <w:webHidden/>
          </w:rPr>
          <w:fldChar w:fldCharType="end"/>
        </w:r>
      </w:hyperlink>
    </w:p>
    <w:p w14:paraId="2FB66D40" w14:textId="181605F9"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51" w:history="1">
        <w:r w:rsidRPr="003145C0">
          <w:rPr>
            <w:rStyle w:val="Hyperlink"/>
            <w:noProof/>
          </w:rPr>
          <w:t>2.3.10.</w:t>
        </w:r>
        <w:r>
          <w:rPr>
            <w:rFonts w:asciiTheme="minorHAnsi" w:eastAsiaTheme="minorEastAsia" w:hAnsiTheme="minorHAnsi" w:cstheme="minorBidi"/>
            <w:noProof/>
            <w:kern w:val="2"/>
            <w:lang w:val="en-US"/>
            <w14:ligatures w14:val="standardContextual"/>
          </w:rPr>
          <w:tab/>
        </w:r>
        <w:r w:rsidRPr="003145C0">
          <w:rPr>
            <w:rStyle w:val="Hyperlink"/>
            <w:noProof/>
          </w:rPr>
          <w:t>Đặc tả use case 010</w:t>
        </w:r>
        <w:r>
          <w:rPr>
            <w:noProof/>
            <w:webHidden/>
          </w:rPr>
          <w:tab/>
        </w:r>
        <w:r>
          <w:rPr>
            <w:noProof/>
            <w:webHidden/>
          </w:rPr>
          <w:fldChar w:fldCharType="begin"/>
        </w:r>
        <w:r>
          <w:rPr>
            <w:noProof/>
            <w:webHidden/>
          </w:rPr>
          <w:instrText xml:space="preserve"> PAGEREF _Toc186524651 \h </w:instrText>
        </w:r>
        <w:r>
          <w:rPr>
            <w:noProof/>
            <w:webHidden/>
          </w:rPr>
        </w:r>
        <w:r>
          <w:rPr>
            <w:noProof/>
            <w:webHidden/>
          </w:rPr>
          <w:fldChar w:fldCharType="separate"/>
        </w:r>
        <w:r w:rsidR="004C622B">
          <w:rPr>
            <w:noProof/>
            <w:webHidden/>
          </w:rPr>
          <w:t>33</w:t>
        </w:r>
        <w:r>
          <w:rPr>
            <w:noProof/>
            <w:webHidden/>
          </w:rPr>
          <w:fldChar w:fldCharType="end"/>
        </w:r>
      </w:hyperlink>
    </w:p>
    <w:p w14:paraId="0489F3EA" w14:textId="4E55ABAB"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52" w:history="1">
        <w:r w:rsidRPr="003145C0">
          <w:rPr>
            <w:rStyle w:val="Hyperlink"/>
            <w:noProof/>
          </w:rPr>
          <w:t>2.4.</w:t>
        </w:r>
        <w:r>
          <w:rPr>
            <w:rFonts w:asciiTheme="minorHAnsi" w:eastAsiaTheme="minorEastAsia" w:hAnsiTheme="minorHAnsi" w:cstheme="minorBidi"/>
            <w:noProof/>
            <w:kern w:val="2"/>
            <w:lang w:val="en-US"/>
            <w14:ligatures w14:val="standardContextual"/>
          </w:rPr>
          <w:tab/>
        </w:r>
        <w:r w:rsidRPr="003145C0">
          <w:rPr>
            <w:rStyle w:val="Hyperlink"/>
            <w:noProof/>
          </w:rPr>
          <w:t>Yêu cầu phi chức năng</w:t>
        </w:r>
        <w:r>
          <w:rPr>
            <w:noProof/>
            <w:webHidden/>
          </w:rPr>
          <w:tab/>
        </w:r>
        <w:r>
          <w:rPr>
            <w:noProof/>
            <w:webHidden/>
          </w:rPr>
          <w:fldChar w:fldCharType="begin"/>
        </w:r>
        <w:r>
          <w:rPr>
            <w:noProof/>
            <w:webHidden/>
          </w:rPr>
          <w:instrText xml:space="preserve"> PAGEREF _Toc186524652 \h </w:instrText>
        </w:r>
        <w:r>
          <w:rPr>
            <w:noProof/>
            <w:webHidden/>
          </w:rPr>
        </w:r>
        <w:r>
          <w:rPr>
            <w:noProof/>
            <w:webHidden/>
          </w:rPr>
          <w:fldChar w:fldCharType="separate"/>
        </w:r>
        <w:r w:rsidR="004C622B">
          <w:rPr>
            <w:noProof/>
            <w:webHidden/>
          </w:rPr>
          <w:t>34</w:t>
        </w:r>
        <w:r>
          <w:rPr>
            <w:noProof/>
            <w:webHidden/>
          </w:rPr>
          <w:fldChar w:fldCharType="end"/>
        </w:r>
      </w:hyperlink>
    </w:p>
    <w:p w14:paraId="3B5F0C4F" w14:textId="05479429"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53" w:history="1">
        <w:r w:rsidRPr="003145C0">
          <w:rPr>
            <w:rStyle w:val="Hyperlink"/>
            <w:noProof/>
          </w:rPr>
          <w:t>2.4.1.</w:t>
        </w:r>
        <w:r>
          <w:rPr>
            <w:rFonts w:asciiTheme="minorHAnsi" w:eastAsiaTheme="minorEastAsia" w:hAnsiTheme="minorHAnsi" w:cstheme="minorBidi"/>
            <w:noProof/>
            <w:kern w:val="2"/>
            <w:lang w:val="en-US"/>
            <w14:ligatures w14:val="standardContextual"/>
          </w:rPr>
          <w:tab/>
        </w:r>
        <w:r w:rsidRPr="003145C0">
          <w:rPr>
            <w:rStyle w:val="Hyperlink"/>
            <w:noProof/>
          </w:rPr>
          <w:t>Hiệu suất(Performance)</w:t>
        </w:r>
        <w:r>
          <w:rPr>
            <w:noProof/>
            <w:webHidden/>
          </w:rPr>
          <w:tab/>
        </w:r>
        <w:r>
          <w:rPr>
            <w:noProof/>
            <w:webHidden/>
          </w:rPr>
          <w:fldChar w:fldCharType="begin"/>
        </w:r>
        <w:r>
          <w:rPr>
            <w:noProof/>
            <w:webHidden/>
          </w:rPr>
          <w:instrText xml:space="preserve"> PAGEREF _Toc186524653 \h </w:instrText>
        </w:r>
        <w:r>
          <w:rPr>
            <w:noProof/>
            <w:webHidden/>
          </w:rPr>
        </w:r>
        <w:r>
          <w:rPr>
            <w:noProof/>
            <w:webHidden/>
          </w:rPr>
          <w:fldChar w:fldCharType="separate"/>
        </w:r>
        <w:r w:rsidR="004C622B">
          <w:rPr>
            <w:noProof/>
            <w:webHidden/>
          </w:rPr>
          <w:t>34</w:t>
        </w:r>
        <w:r>
          <w:rPr>
            <w:noProof/>
            <w:webHidden/>
          </w:rPr>
          <w:fldChar w:fldCharType="end"/>
        </w:r>
      </w:hyperlink>
    </w:p>
    <w:p w14:paraId="4868044C" w14:textId="283B2603"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54" w:history="1">
        <w:r w:rsidRPr="003145C0">
          <w:rPr>
            <w:rStyle w:val="Hyperlink"/>
            <w:noProof/>
          </w:rPr>
          <w:t>2.4.2.</w:t>
        </w:r>
        <w:r>
          <w:rPr>
            <w:rFonts w:asciiTheme="minorHAnsi" w:eastAsiaTheme="minorEastAsia" w:hAnsiTheme="minorHAnsi" w:cstheme="minorBidi"/>
            <w:noProof/>
            <w:kern w:val="2"/>
            <w:lang w:val="en-US"/>
            <w14:ligatures w14:val="standardContextual"/>
          </w:rPr>
          <w:tab/>
        </w:r>
        <w:r w:rsidRPr="003145C0">
          <w:rPr>
            <w:rStyle w:val="Hyperlink"/>
            <w:noProof/>
          </w:rPr>
          <w:t>Bảo mật(Security)</w:t>
        </w:r>
        <w:r>
          <w:rPr>
            <w:noProof/>
            <w:webHidden/>
          </w:rPr>
          <w:tab/>
        </w:r>
        <w:r>
          <w:rPr>
            <w:noProof/>
            <w:webHidden/>
          </w:rPr>
          <w:fldChar w:fldCharType="begin"/>
        </w:r>
        <w:r>
          <w:rPr>
            <w:noProof/>
            <w:webHidden/>
          </w:rPr>
          <w:instrText xml:space="preserve"> PAGEREF _Toc186524654 \h </w:instrText>
        </w:r>
        <w:r>
          <w:rPr>
            <w:noProof/>
            <w:webHidden/>
          </w:rPr>
        </w:r>
        <w:r>
          <w:rPr>
            <w:noProof/>
            <w:webHidden/>
          </w:rPr>
          <w:fldChar w:fldCharType="separate"/>
        </w:r>
        <w:r w:rsidR="004C622B">
          <w:rPr>
            <w:noProof/>
            <w:webHidden/>
          </w:rPr>
          <w:t>35</w:t>
        </w:r>
        <w:r>
          <w:rPr>
            <w:noProof/>
            <w:webHidden/>
          </w:rPr>
          <w:fldChar w:fldCharType="end"/>
        </w:r>
      </w:hyperlink>
    </w:p>
    <w:p w14:paraId="5979AA07" w14:textId="7F5F6115"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55" w:history="1">
        <w:r w:rsidRPr="003145C0">
          <w:rPr>
            <w:rStyle w:val="Hyperlink"/>
            <w:noProof/>
          </w:rPr>
          <w:t>2.4.3.</w:t>
        </w:r>
        <w:r>
          <w:rPr>
            <w:rFonts w:asciiTheme="minorHAnsi" w:eastAsiaTheme="minorEastAsia" w:hAnsiTheme="minorHAnsi" w:cstheme="minorBidi"/>
            <w:noProof/>
            <w:kern w:val="2"/>
            <w:lang w:val="en-US"/>
            <w14:ligatures w14:val="standardContextual"/>
          </w:rPr>
          <w:tab/>
        </w:r>
        <w:r w:rsidRPr="003145C0">
          <w:rPr>
            <w:rStyle w:val="Hyperlink"/>
            <w:noProof/>
          </w:rPr>
          <w:t>Tính dễ dùng (Usability):</w:t>
        </w:r>
        <w:r>
          <w:rPr>
            <w:noProof/>
            <w:webHidden/>
          </w:rPr>
          <w:tab/>
        </w:r>
        <w:r>
          <w:rPr>
            <w:noProof/>
            <w:webHidden/>
          </w:rPr>
          <w:fldChar w:fldCharType="begin"/>
        </w:r>
        <w:r>
          <w:rPr>
            <w:noProof/>
            <w:webHidden/>
          </w:rPr>
          <w:instrText xml:space="preserve"> PAGEREF _Toc186524655 \h </w:instrText>
        </w:r>
        <w:r>
          <w:rPr>
            <w:noProof/>
            <w:webHidden/>
          </w:rPr>
        </w:r>
        <w:r>
          <w:rPr>
            <w:noProof/>
            <w:webHidden/>
          </w:rPr>
          <w:fldChar w:fldCharType="separate"/>
        </w:r>
        <w:r w:rsidR="004C622B">
          <w:rPr>
            <w:noProof/>
            <w:webHidden/>
          </w:rPr>
          <w:t>35</w:t>
        </w:r>
        <w:r>
          <w:rPr>
            <w:noProof/>
            <w:webHidden/>
          </w:rPr>
          <w:fldChar w:fldCharType="end"/>
        </w:r>
      </w:hyperlink>
    </w:p>
    <w:p w14:paraId="2B7CC741" w14:textId="22D450AC"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56" w:history="1">
        <w:r w:rsidRPr="003145C0">
          <w:rPr>
            <w:rStyle w:val="Hyperlink"/>
            <w:noProof/>
          </w:rPr>
          <w:t>2.4.4.</w:t>
        </w:r>
        <w:r>
          <w:rPr>
            <w:rFonts w:asciiTheme="minorHAnsi" w:eastAsiaTheme="minorEastAsia" w:hAnsiTheme="minorHAnsi" w:cstheme="minorBidi"/>
            <w:noProof/>
            <w:kern w:val="2"/>
            <w:lang w:val="en-US"/>
            <w14:ligatures w14:val="standardContextual"/>
          </w:rPr>
          <w:tab/>
        </w:r>
        <w:r w:rsidRPr="003145C0">
          <w:rPr>
            <w:rStyle w:val="Hyperlink"/>
            <w:noProof/>
          </w:rPr>
          <w:t>Tính dễ bảo trì (Maintainability):</w:t>
        </w:r>
        <w:r>
          <w:rPr>
            <w:noProof/>
            <w:webHidden/>
          </w:rPr>
          <w:tab/>
        </w:r>
        <w:r>
          <w:rPr>
            <w:noProof/>
            <w:webHidden/>
          </w:rPr>
          <w:fldChar w:fldCharType="begin"/>
        </w:r>
        <w:r>
          <w:rPr>
            <w:noProof/>
            <w:webHidden/>
          </w:rPr>
          <w:instrText xml:space="preserve"> PAGEREF _Toc186524656 \h </w:instrText>
        </w:r>
        <w:r>
          <w:rPr>
            <w:noProof/>
            <w:webHidden/>
          </w:rPr>
        </w:r>
        <w:r>
          <w:rPr>
            <w:noProof/>
            <w:webHidden/>
          </w:rPr>
          <w:fldChar w:fldCharType="separate"/>
        </w:r>
        <w:r w:rsidR="004C622B">
          <w:rPr>
            <w:noProof/>
            <w:webHidden/>
          </w:rPr>
          <w:t>35</w:t>
        </w:r>
        <w:r>
          <w:rPr>
            <w:noProof/>
            <w:webHidden/>
          </w:rPr>
          <w:fldChar w:fldCharType="end"/>
        </w:r>
      </w:hyperlink>
    </w:p>
    <w:p w14:paraId="6CF4D3FD" w14:textId="78BBB351" w:rsidR="00F94140" w:rsidRDefault="00F94140">
      <w:pPr>
        <w:pStyle w:val="TOC1"/>
        <w:rPr>
          <w:rFonts w:asciiTheme="minorHAnsi" w:eastAsiaTheme="minorEastAsia" w:hAnsiTheme="minorHAnsi" w:cstheme="minorBidi"/>
          <w:b w:val="0"/>
          <w:bCs w:val="0"/>
          <w:noProof/>
          <w:kern w:val="2"/>
          <w:sz w:val="24"/>
          <w:szCs w:val="24"/>
          <w:lang w:val="en-US"/>
          <w14:ligatures w14:val="standardContextual"/>
        </w:rPr>
      </w:pPr>
      <w:hyperlink w:anchor="_Toc186524657" w:history="1">
        <w:r w:rsidRPr="003145C0">
          <w:rPr>
            <w:rStyle w:val="Hyperlink"/>
            <w:noProof/>
          </w:rPr>
          <w:t>Chương 3 Công nghệ sử dụng</w:t>
        </w:r>
        <w:r>
          <w:rPr>
            <w:noProof/>
            <w:webHidden/>
          </w:rPr>
          <w:tab/>
        </w:r>
        <w:r>
          <w:rPr>
            <w:noProof/>
            <w:webHidden/>
          </w:rPr>
          <w:fldChar w:fldCharType="begin"/>
        </w:r>
        <w:r>
          <w:rPr>
            <w:noProof/>
            <w:webHidden/>
          </w:rPr>
          <w:instrText xml:space="preserve"> PAGEREF _Toc186524657 \h </w:instrText>
        </w:r>
        <w:r>
          <w:rPr>
            <w:noProof/>
            <w:webHidden/>
          </w:rPr>
        </w:r>
        <w:r>
          <w:rPr>
            <w:noProof/>
            <w:webHidden/>
          </w:rPr>
          <w:fldChar w:fldCharType="separate"/>
        </w:r>
        <w:r w:rsidR="004C622B">
          <w:rPr>
            <w:noProof/>
            <w:webHidden/>
          </w:rPr>
          <w:t>37</w:t>
        </w:r>
        <w:r>
          <w:rPr>
            <w:noProof/>
            <w:webHidden/>
          </w:rPr>
          <w:fldChar w:fldCharType="end"/>
        </w:r>
      </w:hyperlink>
    </w:p>
    <w:p w14:paraId="077586C7" w14:textId="18E860B5"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58" w:history="1">
        <w:r w:rsidRPr="003145C0">
          <w:rPr>
            <w:rStyle w:val="Hyperlink"/>
            <w:noProof/>
          </w:rPr>
          <w:t>3.1.</w:t>
        </w:r>
        <w:r>
          <w:rPr>
            <w:rFonts w:asciiTheme="minorHAnsi" w:eastAsiaTheme="minorEastAsia" w:hAnsiTheme="minorHAnsi" w:cstheme="minorBidi"/>
            <w:noProof/>
            <w:kern w:val="2"/>
            <w:lang w:val="en-US"/>
            <w14:ligatures w14:val="standardContextual"/>
          </w:rPr>
          <w:tab/>
        </w:r>
        <w:r w:rsidRPr="003145C0">
          <w:rPr>
            <w:rStyle w:val="Hyperlink"/>
            <w:noProof/>
          </w:rPr>
          <w:t>Hệ quản trị cơ sở dữ liệu PostgreSQL</w:t>
        </w:r>
        <w:r>
          <w:rPr>
            <w:noProof/>
            <w:webHidden/>
          </w:rPr>
          <w:tab/>
        </w:r>
        <w:r>
          <w:rPr>
            <w:noProof/>
            <w:webHidden/>
          </w:rPr>
          <w:fldChar w:fldCharType="begin"/>
        </w:r>
        <w:r>
          <w:rPr>
            <w:noProof/>
            <w:webHidden/>
          </w:rPr>
          <w:instrText xml:space="preserve"> PAGEREF _Toc186524658 \h </w:instrText>
        </w:r>
        <w:r>
          <w:rPr>
            <w:noProof/>
            <w:webHidden/>
          </w:rPr>
        </w:r>
        <w:r>
          <w:rPr>
            <w:noProof/>
            <w:webHidden/>
          </w:rPr>
          <w:fldChar w:fldCharType="separate"/>
        </w:r>
        <w:r w:rsidR="004C622B">
          <w:rPr>
            <w:noProof/>
            <w:webHidden/>
          </w:rPr>
          <w:t>37</w:t>
        </w:r>
        <w:r>
          <w:rPr>
            <w:noProof/>
            <w:webHidden/>
          </w:rPr>
          <w:fldChar w:fldCharType="end"/>
        </w:r>
      </w:hyperlink>
    </w:p>
    <w:p w14:paraId="42C02921" w14:textId="218B7514"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59" w:history="1">
        <w:r w:rsidRPr="003145C0">
          <w:rPr>
            <w:rStyle w:val="Hyperlink"/>
            <w:noProof/>
          </w:rPr>
          <w:t>3.2.</w:t>
        </w:r>
        <w:r>
          <w:rPr>
            <w:rFonts w:asciiTheme="minorHAnsi" w:eastAsiaTheme="minorEastAsia" w:hAnsiTheme="minorHAnsi" w:cstheme="minorBidi"/>
            <w:noProof/>
            <w:kern w:val="2"/>
            <w:lang w:val="en-US"/>
            <w14:ligatures w14:val="standardContextual"/>
          </w:rPr>
          <w:tab/>
        </w:r>
        <w:r w:rsidRPr="003145C0">
          <w:rPr>
            <w:rStyle w:val="Hyperlink"/>
            <w:noProof/>
          </w:rPr>
          <w:t>Thư viện Express.js</w:t>
        </w:r>
        <w:r>
          <w:rPr>
            <w:noProof/>
            <w:webHidden/>
          </w:rPr>
          <w:tab/>
        </w:r>
        <w:r>
          <w:rPr>
            <w:noProof/>
            <w:webHidden/>
          </w:rPr>
          <w:fldChar w:fldCharType="begin"/>
        </w:r>
        <w:r>
          <w:rPr>
            <w:noProof/>
            <w:webHidden/>
          </w:rPr>
          <w:instrText xml:space="preserve"> PAGEREF _Toc186524659 \h </w:instrText>
        </w:r>
        <w:r>
          <w:rPr>
            <w:noProof/>
            <w:webHidden/>
          </w:rPr>
        </w:r>
        <w:r>
          <w:rPr>
            <w:noProof/>
            <w:webHidden/>
          </w:rPr>
          <w:fldChar w:fldCharType="separate"/>
        </w:r>
        <w:r w:rsidR="004C622B">
          <w:rPr>
            <w:noProof/>
            <w:webHidden/>
          </w:rPr>
          <w:t>37</w:t>
        </w:r>
        <w:r>
          <w:rPr>
            <w:noProof/>
            <w:webHidden/>
          </w:rPr>
          <w:fldChar w:fldCharType="end"/>
        </w:r>
      </w:hyperlink>
    </w:p>
    <w:p w14:paraId="60F6B09A" w14:textId="5E3F4E21"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60" w:history="1">
        <w:r w:rsidRPr="003145C0">
          <w:rPr>
            <w:rStyle w:val="Hyperlink"/>
            <w:noProof/>
          </w:rPr>
          <w:t>3.3.</w:t>
        </w:r>
        <w:r>
          <w:rPr>
            <w:rFonts w:asciiTheme="minorHAnsi" w:eastAsiaTheme="minorEastAsia" w:hAnsiTheme="minorHAnsi" w:cstheme="minorBidi"/>
            <w:noProof/>
            <w:kern w:val="2"/>
            <w:lang w:val="en-US"/>
            <w14:ligatures w14:val="standardContextual"/>
          </w:rPr>
          <w:tab/>
        </w:r>
        <w:r w:rsidRPr="003145C0">
          <w:rPr>
            <w:rStyle w:val="Hyperlink"/>
            <w:noProof/>
          </w:rPr>
          <w:t>Nền tảng Node.js</w:t>
        </w:r>
        <w:r>
          <w:rPr>
            <w:noProof/>
            <w:webHidden/>
          </w:rPr>
          <w:tab/>
        </w:r>
        <w:r>
          <w:rPr>
            <w:noProof/>
            <w:webHidden/>
          </w:rPr>
          <w:fldChar w:fldCharType="begin"/>
        </w:r>
        <w:r>
          <w:rPr>
            <w:noProof/>
            <w:webHidden/>
          </w:rPr>
          <w:instrText xml:space="preserve"> PAGEREF _Toc186524660 \h </w:instrText>
        </w:r>
        <w:r>
          <w:rPr>
            <w:noProof/>
            <w:webHidden/>
          </w:rPr>
        </w:r>
        <w:r>
          <w:rPr>
            <w:noProof/>
            <w:webHidden/>
          </w:rPr>
          <w:fldChar w:fldCharType="separate"/>
        </w:r>
        <w:r w:rsidR="004C622B">
          <w:rPr>
            <w:noProof/>
            <w:webHidden/>
          </w:rPr>
          <w:t>38</w:t>
        </w:r>
        <w:r>
          <w:rPr>
            <w:noProof/>
            <w:webHidden/>
          </w:rPr>
          <w:fldChar w:fldCharType="end"/>
        </w:r>
      </w:hyperlink>
    </w:p>
    <w:p w14:paraId="72E1E713" w14:textId="05A4B5F2" w:rsidR="00F94140" w:rsidRDefault="00F94140">
      <w:pPr>
        <w:pStyle w:val="TOC1"/>
        <w:rPr>
          <w:rFonts w:asciiTheme="minorHAnsi" w:eastAsiaTheme="minorEastAsia" w:hAnsiTheme="minorHAnsi" w:cstheme="minorBidi"/>
          <w:b w:val="0"/>
          <w:bCs w:val="0"/>
          <w:noProof/>
          <w:kern w:val="2"/>
          <w:sz w:val="24"/>
          <w:szCs w:val="24"/>
          <w:lang w:val="en-US"/>
          <w14:ligatures w14:val="standardContextual"/>
        </w:rPr>
      </w:pPr>
      <w:hyperlink w:anchor="_Toc186524661" w:history="1">
        <w:r w:rsidRPr="003145C0">
          <w:rPr>
            <w:rStyle w:val="Hyperlink"/>
            <w:noProof/>
          </w:rPr>
          <w:t>Chương 4 Phát triển và triển khai ứng dụng</w:t>
        </w:r>
        <w:r>
          <w:rPr>
            <w:noProof/>
            <w:webHidden/>
          </w:rPr>
          <w:tab/>
        </w:r>
        <w:r>
          <w:rPr>
            <w:noProof/>
            <w:webHidden/>
          </w:rPr>
          <w:fldChar w:fldCharType="begin"/>
        </w:r>
        <w:r>
          <w:rPr>
            <w:noProof/>
            <w:webHidden/>
          </w:rPr>
          <w:instrText xml:space="preserve"> PAGEREF _Toc186524661 \h </w:instrText>
        </w:r>
        <w:r>
          <w:rPr>
            <w:noProof/>
            <w:webHidden/>
          </w:rPr>
        </w:r>
        <w:r>
          <w:rPr>
            <w:noProof/>
            <w:webHidden/>
          </w:rPr>
          <w:fldChar w:fldCharType="separate"/>
        </w:r>
        <w:r w:rsidR="004C622B">
          <w:rPr>
            <w:noProof/>
            <w:webHidden/>
          </w:rPr>
          <w:t>39</w:t>
        </w:r>
        <w:r>
          <w:rPr>
            <w:noProof/>
            <w:webHidden/>
          </w:rPr>
          <w:fldChar w:fldCharType="end"/>
        </w:r>
      </w:hyperlink>
    </w:p>
    <w:p w14:paraId="5F6AA9A7" w14:textId="55209360"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62" w:history="1">
        <w:r w:rsidRPr="003145C0">
          <w:rPr>
            <w:rStyle w:val="Hyperlink"/>
            <w:noProof/>
          </w:rPr>
          <w:t>4.1.</w:t>
        </w:r>
        <w:r>
          <w:rPr>
            <w:rFonts w:asciiTheme="minorHAnsi" w:eastAsiaTheme="minorEastAsia" w:hAnsiTheme="minorHAnsi" w:cstheme="minorBidi"/>
            <w:noProof/>
            <w:kern w:val="2"/>
            <w:lang w:val="en-US"/>
            <w14:ligatures w14:val="standardContextual"/>
          </w:rPr>
          <w:tab/>
        </w:r>
        <w:r w:rsidRPr="003145C0">
          <w:rPr>
            <w:rStyle w:val="Hyperlink"/>
            <w:noProof/>
          </w:rPr>
          <w:t>Thiết kế kiến trúc</w:t>
        </w:r>
        <w:r>
          <w:rPr>
            <w:noProof/>
            <w:webHidden/>
          </w:rPr>
          <w:tab/>
        </w:r>
        <w:r>
          <w:rPr>
            <w:noProof/>
            <w:webHidden/>
          </w:rPr>
          <w:fldChar w:fldCharType="begin"/>
        </w:r>
        <w:r>
          <w:rPr>
            <w:noProof/>
            <w:webHidden/>
          </w:rPr>
          <w:instrText xml:space="preserve"> PAGEREF _Toc186524662 \h </w:instrText>
        </w:r>
        <w:r>
          <w:rPr>
            <w:noProof/>
            <w:webHidden/>
          </w:rPr>
        </w:r>
        <w:r>
          <w:rPr>
            <w:noProof/>
            <w:webHidden/>
          </w:rPr>
          <w:fldChar w:fldCharType="separate"/>
        </w:r>
        <w:r w:rsidR="004C622B">
          <w:rPr>
            <w:noProof/>
            <w:webHidden/>
          </w:rPr>
          <w:t>39</w:t>
        </w:r>
        <w:r>
          <w:rPr>
            <w:noProof/>
            <w:webHidden/>
          </w:rPr>
          <w:fldChar w:fldCharType="end"/>
        </w:r>
      </w:hyperlink>
    </w:p>
    <w:p w14:paraId="19FB5F23" w14:textId="120C12C1"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63" w:history="1">
        <w:r w:rsidRPr="003145C0">
          <w:rPr>
            <w:rStyle w:val="Hyperlink"/>
            <w:noProof/>
          </w:rPr>
          <w:t>4.1.1.</w:t>
        </w:r>
        <w:r>
          <w:rPr>
            <w:rFonts w:asciiTheme="minorHAnsi" w:eastAsiaTheme="minorEastAsia" w:hAnsiTheme="minorHAnsi" w:cstheme="minorBidi"/>
            <w:noProof/>
            <w:kern w:val="2"/>
            <w:lang w:val="en-US"/>
            <w14:ligatures w14:val="standardContextual"/>
          </w:rPr>
          <w:tab/>
        </w:r>
        <w:r w:rsidRPr="003145C0">
          <w:rPr>
            <w:rStyle w:val="Hyperlink"/>
            <w:noProof/>
          </w:rPr>
          <w:t>Lựa chọn kiến trúc phần mềm</w:t>
        </w:r>
        <w:r>
          <w:rPr>
            <w:noProof/>
            <w:webHidden/>
          </w:rPr>
          <w:tab/>
        </w:r>
        <w:r>
          <w:rPr>
            <w:noProof/>
            <w:webHidden/>
          </w:rPr>
          <w:fldChar w:fldCharType="begin"/>
        </w:r>
        <w:r>
          <w:rPr>
            <w:noProof/>
            <w:webHidden/>
          </w:rPr>
          <w:instrText xml:space="preserve"> PAGEREF _Toc186524663 \h </w:instrText>
        </w:r>
        <w:r>
          <w:rPr>
            <w:noProof/>
            <w:webHidden/>
          </w:rPr>
        </w:r>
        <w:r>
          <w:rPr>
            <w:noProof/>
            <w:webHidden/>
          </w:rPr>
          <w:fldChar w:fldCharType="separate"/>
        </w:r>
        <w:r w:rsidR="004C622B">
          <w:rPr>
            <w:noProof/>
            <w:webHidden/>
          </w:rPr>
          <w:t>39</w:t>
        </w:r>
        <w:r>
          <w:rPr>
            <w:noProof/>
            <w:webHidden/>
          </w:rPr>
          <w:fldChar w:fldCharType="end"/>
        </w:r>
      </w:hyperlink>
    </w:p>
    <w:p w14:paraId="5B7D71AB" w14:textId="2C01BC1D"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64" w:history="1">
        <w:r w:rsidRPr="003145C0">
          <w:rPr>
            <w:rStyle w:val="Hyperlink"/>
            <w:noProof/>
          </w:rPr>
          <w:t>4.1.2.</w:t>
        </w:r>
        <w:r>
          <w:rPr>
            <w:rFonts w:asciiTheme="minorHAnsi" w:eastAsiaTheme="minorEastAsia" w:hAnsiTheme="minorHAnsi" w:cstheme="minorBidi"/>
            <w:noProof/>
            <w:kern w:val="2"/>
            <w:lang w:val="en-US"/>
            <w14:ligatures w14:val="standardContextual"/>
          </w:rPr>
          <w:tab/>
        </w:r>
        <w:r w:rsidRPr="003145C0">
          <w:rPr>
            <w:rStyle w:val="Hyperlink"/>
            <w:noProof/>
          </w:rPr>
          <w:t>Thiết kế tổng quan</w:t>
        </w:r>
        <w:r>
          <w:rPr>
            <w:noProof/>
            <w:webHidden/>
          </w:rPr>
          <w:tab/>
        </w:r>
        <w:r>
          <w:rPr>
            <w:noProof/>
            <w:webHidden/>
          </w:rPr>
          <w:fldChar w:fldCharType="begin"/>
        </w:r>
        <w:r>
          <w:rPr>
            <w:noProof/>
            <w:webHidden/>
          </w:rPr>
          <w:instrText xml:space="preserve"> PAGEREF _Toc186524664 \h </w:instrText>
        </w:r>
        <w:r>
          <w:rPr>
            <w:noProof/>
            <w:webHidden/>
          </w:rPr>
        </w:r>
        <w:r>
          <w:rPr>
            <w:noProof/>
            <w:webHidden/>
          </w:rPr>
          <w:fldChar w:fldCharType="separate"/>
        </w:r>
        <w:r w:rsidR="004C622B">
          <w:rPr>
            <w:noProof/>
            <w:webHidden/>
          </w:rPr>
          <w:t>42</w:t>
        </w:r>
        <w:r>
          <w:rPr>
            <w:noProof/>
            <w:webHidden/>
          </w:rPr>
          <w:fldChar w:fldCharType="end"/>
        </w:r>
      </w:hyperlink>
    </w:p>
    <w:p w14:paraId="767E908C" w14:textId="126B6E8A"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65" w:history="1">
        <w:r w:rsidRPr="003145C0">
          <w:rPr>
            <w:rStyle w:val="Hyperlink"/>
            <w:noProof/>
          </w:rPr>
          <w:t>4.1.3.</w:t>
        </w:r>
        <w:r>
          <w:rPr>
            <w:rFonts w:asciiTheme="minorHAnsi" w:eastAsiaTheme="minorEastAsia" w:hAnsiTheme="minorHAnsi" w:cstheme="minorBidi"/>
            <w:noProof/>
            <w:kern w:val="2"/>
            <w:lang w:val="en-US"/>
            <w14:ligatures w14:val="standardContextual"/>
          </w:rPr>
          <w:tab/>
        </w:r>
        <w:r w:rsidRPr="003145C0">
          <w:rPr>
            <w:rStyle w:val="Hyperlink"/>
            <w:noProof/>
          </w:rPr>
          <w:t>Thiết kế chi tiết các chức năng</w:t>
        </w:r>
        <w:r>
          <w:rPr>
            <w:noProof/>
            <w:webHidden/>
          </w:rPr>
          <w:tab/>
        </w:r>
        <w:r>
          <w:rPr>
            <w:noProof/>
            <w:webHidden/>
          </w:rPr>
          <w:fldChar w:fldCharType="begin"/>
        </w:r>
        <w:r>
          <w:rPr>
            <w:noProof/>
            <w:webHidden/>
          </w:rPr>
          <w:instrText xml:space="preserve"> PAGEREF _Toc186524665 \h </w:instrText>
        </w:r>
        <w:r>
          <w:rPr>
            <w:noProof/>
            <w:webHidden/>
          </w:rPr>
        </w:r>
        <w:r>
          <w:rPr>
            <w:noProof/>
            <w:webHidden/>
          </w:rPr>
          <w:fldChar w:fldCharType="separate"/>
        </w:r>
        <w:r w:rsidR="004C622B">
          <w:rPr>
            <w:noProof/>
            <w:webHidden/>
          </w:rPr>
          <w:t>44</w:t>
        </w:r>
        <w:r>
          <w:rPr>
            <w:noProof/>
            <w:webHidden/>
          </w:rPr>
          <w:fldChar w:fldCharType="end"/>
        </w:r>
      </w:hyperlink>
    </w:p>
    <w:p w14:paraId="707C4C7C" w14:textId="4436C1F7"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66" w:history="1">
        <w:r w:rsidRPr="003145C0">
          <w:rPr>
            <w:rStyle w:val="Hyperlink"/>
            <w:noProof/>
          </w:rPr>
          <w:t>4.2.</w:t>
        </w:r>
        <w:r>
          <w:rPr>
            <w:rFonts w:asciiTheme="minorHAnsi" w:eastAsiaTheme="minorEastAsia" w:hAnsiTheme="minorHAnsi" w:cstheme="minorBidi"/>
            <w:noProof/>
            <w:kern w:val="2"/>
            <w:lang w:val="en-US"/>
            <w14:ligatures w14:val="standardContextual"/>
          </w:rPr>
          <w:tab/>
        </w:r>
        <w:r w:rsidRPr="003145C0">
          <w:rPr>
            <w:rStyle w:val="Hyperlink"/>
            <w:noProof/>
          </w:rPr>
          <w:t>Thiết kế chi tiết</w:t>
        </w:r>
        <w:r>
          <w:rPr>
            <w:noProof/>
            <w:webHidden/>
          </w:rPr>
          <w:tab/>
        </w:r>
        <w:r>
          <w:rPr>
            <w:noProof/>
            <w:webHidden/>
          </w:rPr>
          <w:fldChar w:fldCharType="begin"/>
        </w:r>
        <w:r>
          <w:rPr>
            <w:noProof/>
            <w:webHidden/>
          </w:rPr>
          <w:instrText xml:space="preserve"> PAGEREF _Toc186524666 \h </w:instrText>
        </w:r>
        <w:r>
          <w:rPr>
            <w:noProof/>
            <w:webHidden/>
          </w:rPr>
        </w:r>
        <w:r>
          <w:rPr>
            <w:noProof/>
            <w:webHidden/>
          </w:rPr>
          <w:fldChar w:fldCharType="separate"/>
        </w:r>
        <w:r w:rsidR="004C622B">
          <w:rPr>
            <w:noProof/>
            <w:webHidden/>
          </w:rPr>
          <w:t>45</w:t>
        </w:r>
        <w:r>
          <w:rPr>
            <w:noProof/>
            <w:webHidden/>
          </w:rPr>
          <w:fldChar w:fldCharType="end"/>
        </w:r>
      </w:hyperlink>
    </w:p>
    <w:p w14:paraId="6B8F1406" w14:textId="5ADC637D"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67" w:history="1">
        <w:r w:rsidRPr="003145C0">
          <w:rPr>
            <w:rStyle w:val="Hyperlink"/>
            <w:noProof/>
          </w:rPr>
          <w:t>4.2.1.</w:t>
        </w:r>
        <w:r>
          <w:rPr>
            <w:rFonts w:asciiTheme="minorHAnsi" w:eastAsiaTheme="minorEastAsia" w:hAnsiTheme="minorHAnsi" w:cstheme="minorBidi"/>
            <w:noProof/>
            <w:kern w:val="2"/>
            <w:lang w:val="en-US"/>
            <w14:ligatures w14:val="standardContextual"/>
          </w:rPr>
          <w:tab/>
        </w:r>
        <w:r w:rsidRPr="003145C0">
          <w:rPr>
            <w:rStyle w:val="Hyperlink"/>
            <w:noProof/>
          </w:rPr>
          <w:t>Thiết kế giao diện</w:t>
        </w:r>
        <w:r>
          <w:rPr>
            <w:noProof/>
            <w:webHidden/>
          </w:rPr>
          <w:tab/>
        </w:r>
        <w:r>
          <w:rPr>
            <w:noProof/>
            <w:webHidden/>
          </w:rPr>
          <w:fldChar w:fldCharType="begin"/>
        </w:r>
        <w:r>
          <w:rPr>
            <w:noProof/>
            <w:webHidden/>
          </w:rPr>
          <w:instrText xml:space="preserve"> PAGEREF _Toc186524667 \h </w:instrText>
        </w:r>
        <w:r>
          <w:rPr>
            <w:noProof/>
            <w:webHidden/>
          </w:rPr>
        </w:r>
        <w:r>
          <w:rPr>
            <w:noProof/>
            <w:webHidden/>
          </w:rPr>
          <w:fldChar w:fldCharType="separate"/>
        </w:r>
        <w:r w:rsidR="004C622B">
          <w:rPr>
            <w:noProof/>
            <w:webHidden/>
          </w:rPr>
          <w:t>45</w:t>
        </w:r>
        <w:r>
          <w:rPr>
            <w:noProof/>
            <w:webHidden/>
          </w:rPr>
          <w:fldChar w:fldCharType="end"/>
        </w:r>
      </w:hyperlink>
    </w:p>
    <w:p w14:paraId="6B00286E" w14:textId="11FEA032"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68" w:history="1">
        <w:r w:rsidRPr="003145C0">
          <w:rPr>
            <w:rStyle w:val="Hyperlink"/>
            <w:noProof/>
          </w:rPr>
          <w:t>4.2.2.</w:t>
        </w:r>
        <w:r>
          <w:rPr>
            <w:rFonts w:asciiTheme="minorHAnsi" w:eastAsiaTheme="minorEastAsia" w:hAnsiTheme="minorHAnsi" w:cstheme="minorBidi"/>
            <w:noProof/>
            <w:kern w:val="2"/>
            <w:lang w:val="en-US"/>
            <w14:ligatures w14:val="standardContextual"/>
          </w:rPr>
          <w:tab/>
        </w:r>
        <w:r w:rsidRPr="003145C0">
          <w:rPr>
            <w:rStyle w:val="Hyperlink"/>
            <w:noProof/>
          </w:rPr>
          <w:t>Thiết kế cơ sở dữ liệu</w:t>
        </w:r>
        <w:r>
          <w:rPr>
            <w:noProof/>
            <w:webHidden/>
          </w:rPr>
          <w:tab/>
        </w:r>
        <w:r>
          <w:rPr>
            <w:noProof/>
            <w:webHidden/>
          </w:rPr>
          <w:fldChar w:fldCharType="begin"/>
        </w:r>
        <w:r>
          <w:rPr>
            <w:noProof/>
            <w:webHidden/>
          </w:rPr>
          <w:instrText xml:space="preserve"> PAGEREF _Toc186524668 \h </w:instrText>
        </w:r>
        <w:r>
          <w:rPr>
            <w:noProof/>
            <w:webHidden/>
          </w:rPr>
        </w:r>
        <w:r>
          <w:rPr>
            <w:noProof/>
            <w:webHidden/>
          </w:rPr>
          <w:fldChar w:fldCharType="separate"/>
        </w:r>
        <w:r w:rsidR="004C622B">
          <w:rPr>
            <w:noProof/>
            <w:webHidden/>
          </w:rPr>
          <w:t>46</w:t>
        </w:r>
        <w:r>
          <w:rPr>
            <w:noProof/>
            <w:webHidden/>
          </w:rPr>
          <w:fldChar w:fldCharType="end"/>
        </w:r>
      </w:hyperlink>
    </w:p>
    <w:p w14:paraId="001C06B7" w14:textId="708FF26F"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69" w:history="1">
        <w:r w:rsidRPr="003145C0">
          <w:rPr>
            <w:rStyle w:val="Hyperlink"/>
            <w:noProof/>
          </w:rPr>
          <w:t>4.2.2.1.</w:t>
        </w:r>
        <w:r>
          <w:rPr>
            <w:rFonts w:asciiTheme="minorHAnsi" w:eastAsiaTheme="minorEastAsia" w:hAnsiTheme="minorHAnsi" w:cstheme="minorBidi"/>
            <w:noProof/>
            <w:kern w:val="2"/>
            <w:lang w:val="en-US"/>
            <w14:ligatures w14:val="standardContextual"/>
          </w:rPr>
          <w:tab/>
        </w:r>
        <w:r w:rsidRPr="003145C0">
          <w:rPr>
            <w:rStyle w:val="Hyperlink"/>
            <w:noProof/>
          </w:rPr>
          <w:t>Phân tích thiết kế cơ sở dữ liệu</w:t>
        </w:r>
        <w:r>
          <w:rPr>
            <w:noProof/>
            <w:webHidden/>
          </w:rPr>
          <w:tab/>
        </w:r>
        <w:r>
          <w:rPr>
            <w:noProof/>
            <w:webHidden/>
          </w:rPr>
          <w:fldChar w:fldCharType="begin"/>
        </w:r>
        <w:r>
          <w:rPr>
            <w:noProof/>
            <w:webHidden/>
          </w:rPr>
          <w:instrText xml:space="preserve"> PAGEREF _Toc186524669 \h </w:instrText>
        </w:r>
        <w:r>
          <w:rPr>
            <w:noProof/>
            <w:webHidden/>
          </w:rPr>
        </w:r>
        <w:r>
          <w:rPr>
            <w:noProof/>
            <w:webHidden/>
          </w:rPr>
          <w:fldChar w:fldCharType="separate"/>
        </w:r>
        <w:r w:rsidR="004C622B">
          <w:rPr>
            <w:noProof/>
            <w:webHidden/>
          </w:rPr>
          <w:t>46</w:t>
        </w:r>
        <w:r>
          <w:rPr>
            <w:noProof/>
            <w:webHidden/>
          </w:rPr>
          <w:fldChar w:fldCharType="end"/>
        </w:r>
      </w:hyperlink>
    </w:p>
    <w:p w14:paraId="4E3A4C9B" w14:textId="0D1C05C3"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70" w:history="1">
        <w:r w:rsidRPr="003145C0">
          <w:rPr>
            <w:rStyle w:val="Hyperlink"/>
            <w:noProof/>
          </w:rPr>
          <w:t>4.2.2.2.</w:t>
        </w:r>
        <w:r>
          <w:rPr>
            <w:rFonts w:asciiTheme="minorHAnsi" w:eastAsiaTheme="minorEastAsia" w:hAnsiTheme="minorHAnsi" w:cstheme="minorBidi"/>
            <w:noProof/>
            <w:kern w:val="2"/>
            <w:lang w:val="en-US"/>
            <w14:ligatures w14:val="standardContextual"/>
          </w:rPr>
          <w:tab/>
        </w:r>
        <w:r w:rsidRPr="003145C0">
          <w:rPr>
            <w:rStyle w:val="Hyperlink"/>
            <w:noProof/>
          </w:rPr>
          <w:t>Lược đồ cơ sở dữ liệu</w:t>
        </w:r>
        <w:r>
          <w:rPr>
            <w:noProof/>
            <w:webHidden/>
          </w:rPr>
          <w:tab/>
        </w:r>
        <w:r>
          <w:rPr>
            <w:noProof/>
            <w:webHidden/>
          </w:rPr>
          <w:fldChar w:fldCharType="begin"/>
        </w:r>
        <w:r>
          <w:rPr>
            <w:noProof/>
            <w:webHidden/>
          </w:rPr>
          <w:instrText xml:space="preserve"> PAGEREF _Toc186524670 \h </w:instrText>
        </w:r>
        <w:r>
          <w:rPr>
            <w:noProof/>
            <w:webHidden/>
          </w:rPr>
        </w:r>
        <w:r>
          <w:rPr>
            <w:noProof/>
            <w:webHidden/>
          </w:rPr>
          <w:fldChar w:fldCharType="separate"/>
        </w:r>
        <w:r w:rsidR="004C622B">
          <w:rPr>
            <w:noProof/>
            <w:webHidden/>
          </w:rPr>
          <w:t>48</w:t>
        </w:r>
        <w:r>
          <w:rPr>
            <w:noProof/>
            <w:webHidden/>
          </w:rPr>
          <w:fldChar w:fldCharType="end"/>
        </w:r>
      </w:hyperlink>
    </w:p>
    <w:p w14:paraId="2D99C402" w14:textId="6962AEB5"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71" w:history="1">
        <w:r w:rsidRPr="003145C0">
          <w:rPr>
            <w:rStyle w:val="Hyperlink"/>
            <w:noProof/>
          </w:rPr>
          <w:t>4.2.2.3.</w:t>
        </w:r>
        <w:r>
          <w:rPr>
            <w:rFonts w:asciiTheme="minorHAnsi" w:eastAsiaTheme="minorEastAsia" w:hAnsiTheme="minorHAnsi" w:cstheme="minorBidi"/>
            <w:noProof/>
            <w:kern w:val="2"/>
            <w:lang w:val="en-US"/>
            <w14:ligatures w14:val="standardContextual"/>
          </w:rPr>
          <w:tab/>
        </w:r>
        <w:r w:rsidRPr="003145C0">
          <w:rPr>
            <w:rStyle w:val="Hyperlink"/>
            <w:noProof/>
          </w:rPr>
          <w:t>Sơ đồ thực thể liên kết</w:t>
        </w:r>
        <w:r>
          <w:rPr>
            <w:noProof/>
            <w:webHidden/>
          </w:rPr>
          <w:tab/>
        </w:r>
        <w:r>
          <w:rPr>
            <w:noProof/>
            <w:webHidden/>
          </w:rPr>
          <w:fldChar w:fldCharType="begin"/>
        </w:r>
        <w:r>
          <w:rPr>
            <w:noProof/>
            <w:webHidden/>
          </w:rPr>
          <w:instrText xml:space="preserve"> PAGEREF _Toc186524671 \h </w:instrText>
        </w:r>
        <w:r>
          <w:rPr>
            <w:noProof/>
            <w:webHidden/>
          </w:rPr>
        </w:r>
        <w:r>
          <w:rPr>
            <w:noProof/>
            <w:webHidden/>
          </w:rPr>
          <w:fldChar w:fldCharType="separate"/>
        </w:r>
        <w:r w:rsidR="004C622B">
          <w:rPr>
            <w:noProof/>
            <w:webHidden/>
          </w:rPr>
          <w:t>48</w:t>
        </w:r>
        <w:r>
          <w:rPr>
            <w:noProof/>
            <w:webHidden/>
          </w:rPr>
          <w:fldChar w:fldCharType="end"/>
        </w:r>
      </w:hyperlink>
    </w:p>
    <w:p w14:paraId="7F013F96" w14:textId="53BD7E4F"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72" w:history="1">
        <w:r w:rsidRPr="003145C0">
          <w:rPr>
            <w:rStyle w:val="Hyperlink"/>
            <w:noProof/>
          </w:rPr>
          <w:t>4.3.</w:t>
        </w:r>
        <w:r>
          <w:rPr>
            <w:rFonts w:asciiTheme="minorHAnsi" w:eastAsiaTheme="minorEastAsia" w:hAnsiTheme="minorHAnsi" w:cstheme="minorBidi"/>
            <w:noProof/>
            <w:kern w:val="2"/>
            <w:lang w:val="en-US"/>
            <w14:ligatures w14:val="standardContextual"/>
          </w:rPr>
          <w:tab/>
        </w:r>
        <w:r w:rsidRPr="003145C0">
          <w:rPr>
            <w:rStyle w:val="Hyperlink"/>
            <w:noProof/>
          </w:rPr>
          <w:t>Xây dựng ứng dụng</w:t>
        </w:r>
        <w:r>
          <w:rPr>
            <w:noProof/>
            <w:webHidden/>
          </w:rPr>
          <w:tab/>
        </w:r>
        <w:r>
          <w:rPr>
            <w:noProof/>
            <w:webHidden/>
          </w:rPr>
          <w:fldChar w:fldCharType="begin"/>
        </w:r>
        <w:r>
          <w:rPr>
            <w:noProof/>
            <w:webHidden/>
          </w:rPr>
          <w:instrText xml:space="preserve"> PAGEREF _Toc186524672 \h </w:instrText>
        </w:r>
        <w:r>
          <w:rPr>
            <w:noProof/>
            <w:webHidden/>
          </w:rPr>
        </w:r>
        <w:r>
          <w:rPr>
            <w:noProof/>
            <w:webHidden/>
          </w:rPr>
          <w:fldChar w:fldCharType="separate"/>
        </w:r>
        <w:r w:rsidR="004C622B">
          <w:rPr>
            <w:noProof/>
            <w:webHidden/>
          </w:rPr>
          <w:t>49</w:t>
        </w:r>
        <w:r>
          <w:rPr>
            <w:noProof/>
            <w:webHidden/>
          </w:rPr>
          <w:fldChar w:fldCharType="end"/>
        </w:r>
      </w:hyperlink>
    </w:p>
    <w:p w14:paraId="6DF16CE7" w14:textId="491ACEDC"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73" w:history="1">
        <w:r w:rsidRPr="003145C0">
          <w:rPr>
            <w:rStyle w:val="Hyperlink"/>
            <w:noProof/>
          </w:rPr>
          <w:t>4.3.1.</w:t>
        </w:r>
        <w:r>
          <w:rPr>
            <w:rFonts w:asciiTheme="minorHAnsi" w:eastAsiaTheme="minorEastAsia" w:hAnsiTheme="minorHAnsi" w:cstheme="minorBidi"/>
            <w:noProof/>
            <w:kern w:val="2"/>
            <w:lang w:val="en-US"/>
            <w14:ligatures w14:val="standardContextual"/>
          </w:rPr>
          <w:tab/>
        </w:r>
        <w:r w:rsidRPr="003145C0">
          <w:rPr>
            <w:rStyle w:val="Hyperlink"/>
            <w:noProof/>
          </w:rPr>
          <w:t>Thư viện và công cụ sử dụng</w:t>
        </w:r>
        <w:r>
          <w:rPr>
            <w:noProof/>
            <w:webHidden/>
          </w:rPr>
          <w:tab/>
        </w:r>
        <w:r>
          <w:rPr>
            <w:noProof/>
            <w:webHidden/>
          </w:rPr>
          <w:fldChar w:fldCharType="begin"/>
        </w:r>
        <w:r>
          <w:rPr>
            <w:noProof/>
            <w:webHidden/>
          </w:rPr>
          <w:instrText xml:space="preserve"> PAGEREF _Toc186524673 \h </w:instrText>
        </w:r>
        <w:r>
          <w:rPr>
            <w:noProof/>
            <w:webHidden/>
          </w:rPr>
        </w:r>
        <w:r>
          <w:rPr>
            <w:noProof/>
            <w:webHidden/>
          </w:rPr>
          <w:fldChar w:fldCharType="separate"/>
        </w:r>
        <w:r w:rsidR="004C622B">
          <w:rPr>
            <w:noProof/>
            <w:webHidden/>
          </w:rPr>
          <w:t>49</w:t>
        </w:r>
        <w:r>
          <w:rPr>
            <w:noProof/>
            <w:webHidden/>
          </w:rPr>
          <w:fldChar w:fldCharType="end"/>
        </w:r>
      </w:hyperlink>
    </w:p>
    <w:p w14:paraId="61EBCD15" w14:textId="29EE15E7"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74" w:history="1">
        <w:r w:rsidRPr="003145C0">
          <w:rPr>
            <w:rStyle w:val="Hyperlink"/>
            <w:noProof/>
            <w:lang w:val="en-US"/>
          </w:rPr>
          <w:t>4.3.2.</w:t>
        </w:r>
        <w:r>
          <w:rPr>
            <w:rFonts w:asciiTheme="minorHAnsi" w:eastAsiaTheme="minorEastAsia" w:hAnsiTheme="minorHAnsi" w:cstheme="minorBidi"/>
            <w:noProof/>
            <w:kern w:val="2"/>
            <w:lang w:val="en-US"/>
            <w14:ligatures w14:val="standardContextual"/>
          </w:rPr>
          <w:tab/>
        </w:r>
        <w:r w:rsidRPr="003145C0">
          <w:rPr>
            <w:rStyle w:val="Hyperlink"/>
            <w:noProof/>
          </w:rPr>
          <w:t>Kết quả đạt được</w:t>
        </w:r>
        <w:r>
          <w:rPr>
            <w:noProof/>
            <w:webHidden/>
          </w:rPr>
          <w:tab/>
        </w:r>
        <w:r>
          <w:rPr>
            <w:noProof/>
            <w:webHidden/>
          </w:rPr>
          <w:fldChar w:fldCharType="begin"/>
        </w:r>
        <w:r>
          <w:rPr>
            <w:noProof/>
            <w:webHidden/>
          </w:rPr>
          <w:instrText xml:space="preserve"> PAGEREF _Toc186524674 \h </w:instrText>
        </w:r>
        <w:r>
          <w:rPr>
            <w:noProof/>
            <w:webHidden/>
          </w:rPr>
        </w:r>
        <w:r>
          <w:rPr>
            <w:noProof/>
            <w:webHidden/>
          </w:rPr>
          <w:fldChar w:fldCharType="separate"/>
        </w:r>
        <w:r w:rsidR="004C622B">
          <w:rPr>
            <w:noProof/>
            <w:webHidden/>
          </w:rPr>
          <w:t>50</w:t>
        </w:r>
        <w:r>
          <w:rPr>
            <w:noProof/>
            <w:webHidden/>
          </w:rPr>
          <w:fldChar w:fldCharType="end"/>
        </w:r>
      </w:hyperlink>
    </w:p>
    <w:p w14:paraId="2E277F83" w14:textId="5F8AE9CD"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75" w:history="1">
        <w:r w:rsidRPr="003145C0">
          <w:rPr>
            <w:rStyle w:val="Hyperlink"/>
            <w:noProof/>
          </w:rPr>
          <w:t>4.3.3.</w:t>
        </w:r>
        <w:r>
          <w:rPr>
            <w:rFonts w:asciiTheme="minorHAnsi" w:eastAsiaTheme="minorEastAsia" w:hAnsiTheme="minorHAnsi" w:cstheme="minorBidi"/>
            <w:noProof/>
            <w:kern w:val="2"/>
            <w:lang w:val="en-US"/>
            <w14:ligatures w14:val="standardContextual"/>
          </w:rPr>
          <w:tab/>
        </w:r>
        <w:r w:rsidRPr="003145C0">
          <w:rPr>
            <w:rStyle w:val="Hyperlink"/>
            <w:noProof/>
          </w:rPr>
          <w:t>Minh hoạ các chức năng chính</w:t>
        </w:r>
        <w:r>
          <w:rPr>
            <w:noProof/>
            <w:webHidden/>
          </w:rPr>
          <w:tab/>
        </w:r>
        <w:r>
          <w:rPr>
            <w:noProof/>
            <w:webHidden/>
          </w:rPr>
          <w:fldChar w:fldCharType="begin"/>
        </w:r>
        <w:r>
          <w:rPr>
            <w:noProof/>
            <w:webHidden/>
          </w:rPr>
          <w:instrText xml:space="preserve"> PAGEREF _Toc186524675 \h </w:instrText>
        </w:r>
        <w:r>
          <w:rPr>
            <w:noProof/>
            <w:webHidden/>
          </w:rPr>
        </w:r>
        <w:r>
          <w:rPr>
            <w:noProof/>
            <w:webHidden/>
          </w:rPr>
          <w:fldChar w:fldCharType="separate"/>
        </w:r>
        <w:r w:rsidR="004C622B">
          <w:rPr>
            <w:noProof/>
            <w:webHidden/>
          </w:rPr>
          <w:t>51</w:t>
        </w:r>
        <w:r>
          <w:rPr>
            <w:noProof/>
            <w:webHidden/>
          </w:rPr>
          <w:fldChar w:fldCharType="end"/>
        </w:r>
      </w:hyperlink>
    </w:p>
    <w:p w14:paraId="3C53991C" w14:textId="5A27AFD0"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76" w:history="1">
        <w:r w:rsidRPr="003145C0">
          <w:rPr>
            <w:rStyle w:val="Hyperlink"/>
            <w:noProof/>
          </w:rPr>
          <w:t>4.3.1.1.</w:t>
        </w:r>
        <w:r>
          <w:rPr>
            <w:rFonts w:asciiTheme="minorHAnsi" w:eastAsiaTheme="minorEastAsia" w:hAnsiTheme="minorHAnsi" w:cstheme="minorBidi"/>
            <w:noProof/>
            <w:kern w:val="2"/>
            <w:lang w:val="en-US"/>
            <w14:ligatures w14:val="standardContextual"/>
          </w:rPr>
          <w:tab/>
        </w:r>
        <w:r w:rsidRPr="003145C0">
          <w:rPr>
            <w:rStyle w:val="Hyperlink"/>
            <w:noProof/>
          </w:rPr>
          <w:t>Giao diện chính</w:t>
        </w:r>
        <w:r>
          <w:rPr>
            <w:noProof/>
            <w:webHidden/>
          </w:rPr>
          <w:tab/>
        </w:r>
        <w:r>
          <w:rPr>
            <w:noProof/>
            <w:webHidden/>
          </w:rPr>
          <w:fldChar w:fldCharType="begin"/>
        </w:r>
        <w:r>
          <w:rPr>
            <w:noProof/>
            <w:webHidden/>
          </w:rPr>
          <w:instrText xml:space="preserve"> PAGEREF _Toc186524676 \h </w:instrText>
        </w:r>
        <w:r>
          <w:rPr>
            <w:noProof/>
            <w:webHidden/>
          </w:rPr>
        </w:r>
        <w:r>
          <w:rPr>
            <w:noProof/>
            <w:webHidden/>
          </w:rPr>
          <w:fldChar w:fldCharType="separate"/>
        </w:r>
        <w:r w:rsidR="004C622B">
          <w:rPr>
            <w:noProof/>
            <w:webHidden/>
          </w:rPr>
          <w:t>51</w:t>
        </w:r>
        <w:r>
          <w:rPr>
            <w:noProof/>
            <w:webHidden/>
          </w:rPr>
          <w:fldChar w:fldCharType="end"/>
        </w:r>
      </w:hyperlink>
    </w:p>
    <w:p w14:paraId="6E259CD0" w14:textId="296CF681"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77" w:history="1">
        <w:r w:rsidRPr="003145C0">
          <w:rPr>
            <w:rStyle w:val="Hyperlink"/>
            <w:noProof/>
          </w:rPr>
          <w:t>4.3.1.2.</w:t>
        </w:r>
        <w:r>
          <w:rPr>
            <w:rFonts w:asciiTheme="minorHAnsi" w:eastAsiaTheme="minorEastAsia" w:hAnsiTheme="minorHAnsi" w:cstheme="minorBidi"/>
            <w:noProof/>
            <w:kern w:val="2"/>
            <w:lang w:val="en-US"/>
            <w14:ligatures w14:val="standardContextual"/>
          </w:rPr>
          <w:tab/>
        </w:r>
        <w:r w:rsidRPr="003145C0">
          <w:rPr>
            <w:rStyle w:val="Hyperlink"/>
            <w:noProof/>
          </w:rPr>
          <w:t>Giao diện đăng nhập</w:t>
        </w:r>
        <w:r>
          <w:rPr>
            <w:noProof/>
            <w:webHidden/>
          </w:rPr>
          <w:tab/>
        </w:r>
        <w:r>
          <w:rPr>
            <w:noProof/>
            <w:webHidden/>
          </w:rPr>
          <w:fldChar w:fldCharType="begin"/>
        </w:r>
        <w:r>
          <w:rPr>
            <w:noProof/>
            <w:webHidden/>
          </w:rPr>
          <w:instrText xml:space="preserve"> PAGEREF _Toc186524677 \h </w:instrText>
        </w:r>
        <w:r>
          <w:rPr>
            <w:noProof/>
            <w:webHidden/>
          </w:rPr>
        </w:r>
        <w:r>
          <w:rPr>
            <w:noProof/>
            <w:webHidden/>
          </w:rPr>
          <w:fldChar w:fldCharType="separate"/>
        </w:r>
        <w:r w:rsidR="004C622B">
          <w:rPr>
            <w:noProof/>
            <w:webHidden/>
          </w:rPr>
          <w:t>53</w:t>
        </w:r>
        <w:r>
          <w:rPr>
            <w:noProof/>
            <w:webHidden/>
          </w:rPr>
          <w:fldChar w:fldCharType="end"/>
        </w:r>
      </w:hyperlink>
    </w:p>
    <w:p w14:paraId="33FDC901" w14:textId="3DEBF1AB"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78" w:history="1">
        <w:r w:rsidRPr="003145C0">
          <w:rPr>
            <w:rStyle w:val="Hyperlink"/>
            <w:noProof/>
          </w:rPr>
          <w:t>4.3.1.3.</w:t>
        </w:r>
        <w:r>
          <w:rPr>
            <w:rFonts w:asciiTheme="minorHAnsi" w:eastAsiaTheme="minorEastAsia" w:hAnsiTheme="minorHAnsi" w:cstheme="minorBidi"/>
            <w:noProof/>
            <w:kern w:val="2"/>
            <w:lang w:val="en-US"/>
            <w14:ligatures w14:val="standardContextual"/>
          </w:rPr>
          <w:tab/>
        </w:r>
        <w:r w:rsidRPr="003145C0">
          <w:rPr>
            <w:rStyle w:val="Hyperlink"/>
            <w:noProof/>
          </w:rPr>
          <w:t>Chức năng của Admin</w:t>
        </w:r>
        <w:r>
          <w:rPr>
            <w:noProof/>
            <w:webHidden/>
          </w:rPr>
          <w:tab/>
        </w:r>
        <w:r>
          <w:rPr>
            <w:noProof/>
            <w:webHidden/>
          </w:rPr>
          <w:fldChar w:fldCharType="begin"/>
        </w:r>
        <w:r>
          <w:rPr>
            <w:noProof/>
            <w:webHidden/>
          </w:rPr>
          <w:instrText xml:space="preserve"> PAGEREF _Toc186524678 \h </w:instrText>
        </w:r>
        <w:r>
          <w:rPr>
            <w:noProof/>
            <w:webHidden/>
          </w:rPr>
        </w:r>
        <w:r>
          <w:rPr>
            <w:noProof/>
            <w:webHidden/>
          </w:rPr>
          <w:fldChar w:fldCharType="separate"/>
        </w:r>
        <w:r w:rsidR="004C622B">
          <w:rPr>
            <w:noProof/>
            <w:webHidden/>
          </w:rPr>
          <w:t>55</w:t>
        </w:r>
        <w:r>
          <w:rPr>
            <w:noProof/>
            <w:webHidden/>
          </w:rPr>
          <w:fldChar w:fldCharType="end"/>
        </w:r>
      </w:hyperlink>
    </w:p>
    <w:p w14:paraId="2A15055B" w14:textId="4B23EA7D"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79" w:history="1">
        <w:r w:rsidRPr="003145C0">
          <w:rPr>
            <w:rStyle w:val="Hyperlink"/>
            <w:noProof/>
          </w:rPr>
          <w:t>4.3.1.4.</w:t>
        </w:r>
        <w:r>
          <w:rPr>
            <w:rFonts w:asciiTheme="minorHAnsi" w:eastAsiaTheme="minorEastAsia" w:hAnsiTheme="minorHAnsi" w:cstheme="minorBidi"/>
            <w:noProof/>
            <w:kern w:val="2"/>
            <w:lang w:val="en-US"/>
            <w14:ligatures w14:val="standardContextual"/>
          </w:rPr>
          <w:tab/>
        </w:r>
        <w:r w:rsidRPr="003145C0">
          <w:rPr>
            <w:rStyle w:val="Hyperlink"/>
            <w:noProof/>
          </w:rPr>
          <w:t>Chức năng của giáo viên</w:t>
        </w:r>
        <w:r>
          <w:rPr>
            <w:noProof/>
            <w:webHidden/>
          </w:rPr>
          <w:tab/>
        </w:r>
        <w:r>
          <w:rPr>
            <w:noProof/>
            <w:webHidden/>
          </w:rPr>
          <w:fldChar w:fldCharType="begin"/>
        </w:r>
        <w:r>
          <w:rPr>
            <w:noProof/>
            <w:webHidden/>
          </w:rPr>
          <w:instrText xml:space="preserve"> PAGEREF _Toc186524679 \h </w:instrText>
        </w:r>
        <w:r>
          <w:rPr>
            <w:noProof/>
            <w:webHidden/>
          </w:rPr>
        </w:r>
        <w:r>
          <w:rPr>
            <w:noProof/>
            <w:webHidden/>
          </w:rPr>
          <w:fldChar w:fldCharType="separate"/>
        </w:r>
        <w:r w:rsidR="004C622B">
          <w:rPr>
            <w:noProof/>
            <w:webHidden/>
          </w:rPr>
          <w:t>59</w:t>
        </w:r>
        <w:r>
          <w:rPr>
            <w:noProof/>
            <w:webHidden/>
          </w:rPr>
          <w:fldChar w:fldCharType="end"/>
        </w:r>
      </w:hyperlink>
    </w:p>
    <w:p w14:paraId="037B2D4F" w14:textId="3F8DF951"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80" w:history="1">
        <w:r w:rsidRPr="003145C0">
          <w:rPr>
            <w:rStyle w:val="Hyperlink"/>
            <w:noProof/>
          </w:rPr>
          <w:t>4.3.1.5.</w:t>
        </w:r>
        <w:r>
          <w:rPr>
            <w:rFonts w:asciiTheme="minorHAnsi" w:eastAsiaTheme="minorEastAsia" w:hAnsiTheme="minorHAnsi" w:cstheme="minorBidi"/>
            <w:noProof/>
            <w:kern w:val="2"/>
            <w:lang w:val="en-US"/>
            <w14:ligatures w14:val="standardContextual"/>
          </w:rPr>
          <w:tab/>
        </w:r>
        <w:r w:rsidRPr="003145C0">
          <w:rPr>
            <w:rStyle w:val="Hyperlink"/>
            <w:noProof/>
          </w:rPr>
          <w:t>Chức năng của sinh viên</w:t>
        </w:r>
        <w:r>
          <w:rPr>
            <w:noProof/>
            <w:webHidden/>
          </w:rPr>
          <w:tab/>
        </w:r>
        <w:r>
          <w:rPr>
            <w:noProof/>
            <w:webHidden/>
          </w:rPr>
          <w:fldChar w:fldCharType="begin"/>
        </w:r>
        <w:r>
          <w:rPr>
            <w:noProof/>
            <w:webHidden/>
          </w:rPr>
          <w:instrText xml:space="preserve"> PAGEREF _Toc186524680 \h </w:instrText>
        </w:r>
        <w:r>
          <w:rPr>
            <w:noProof/>
            <w:webHidden/>
          </w:rPr>
        </w:r>
        <w:r>
          <w:rPr>
            <w:noProof/>
            <w:webHidden/>
          </w:rPr>
          <w:fldChar w:fldCharType="separate"/>
        </w:r>
        <w:r w:rsidR="004C622B">
          <w:rPr>
            <w:noProof/>
            <w:webHidden/>
          </w:rPr>
          <w:t>61</w:t>
        </w:r>
        <w:r>
          <w:rPr>
            <w:noProof/>
            <w:webHidden/>
          </w:rPr>
          <w:fldChar w:fldCharType="end"/>
        </w:r>
      </w:hyperlink>
    </w:p>
    <w:p w14:paraId="2785DA7C" w14:textId="280EE07B"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81" w:history="1">
        <w:r w:rsidRPr="003145C0">
          <w:rPr>
            <w:rStyle w:val="Hyperlink"/>
            <w:noProof/>
          </w:rPr>
          <w:t>4.4.</w:t>
        </w:r>
        <w:r>
          <w:rPr>
            <w:rFonts w:asciiTheme="minorHAnsi" w:eastAsiaTheme="minorEastAsia" w:hAnsiTheme="minorHAnsi" w:cstheme="minorBidi"/>
            <w:noProof/>
            <w:kern w:val="2"/>
            <w:lang w:val="en-US"/>
            <w14:ligatures w14:val="standardContextual"/>
          </w:rPr>
          <w:tab/>
        </w:r>
        <w:r w:rsidRPr="003145C0">
          <w:rPr>
            <w:rStyle w:val="Hyperlink"/>
            <w:noProof/>
          </w:rPr>
          <w:t>Kiểm thử</w:t>
        </w:r>
        <w:r>
          <w:rPr>
            <w:noProof/>
            <w:webHidden/>
          </w:rPr>
          <w:tab/>
        </w:r>
        <w:r>
          <w:rPr>
            <w:noProof/>
            <w:webHidden/>
          </w:rPr>
          <w:fldChar w:fldCharType="begin"/>
        </w:r>
        <w:r>
          <w:rPr>
            <w:noProof/>
            <w:webHidden/>
          </w:rPr>
          <w:instrText xml:space="preserve"> PAGEREF _Toc186524681 \h </w:instrText>
        </w:r>
        <w:r>
          <w:rPr>
            <w:noProof/>
            <w:webHidden/>
          </w:rPr>
        </w:r>
        <w:r>
          <w:rPr>
            <w:noProof/>
            <w:webHidden/>
          </w:rPr>
          <w:fldChar w:fldCharType="separate"/>
        </w:r>
        <w:r w:rsidR="004C622B">
          <w:rPr>
            <w:noProof/>
            <w:webHidden/>
          </w:rPr>
          <w:t>63</w:t>
        </w:r>
        <w:r>
          <w:rPr>
            <w:noProof/>
            <w:webHidden/>
          </w:rPr>
          <w:fldChar w:fldCharType="end"/>
        </w:r>
      </w:hyperlink>
    </w:p>
    <w:p w14:paraId="551B9605" w14:textId="24176996"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82" w:history="1">
        <w:r w:rsidRPr="003145C0">
          <w:rPr>
            <w:rStyle w:val="Hyperlink"/>
            <w:noProof/>
          </w:rPr>
          <w:t>4.4.1.</w:t>
        </w:r>
        <w:r>
          <w:rPr>
            <w:rFonts w:asciiTheme="minorHAnsi" w:eastAsiaTheme="minorEastAsia" w:hAnsiTheme="minorHAnsi" w:cstheme="minorBidi"/>
            <w:noProof/>
            <w:kern w:val="2"/>
            <w:lang w:val="en-US"/>
            <w14:ligatures w14:val="standardContextual"/>
          </w:rPr>
          <w:tab/>
        </w:r>
        <w:r w:rsidRPr="003145C0">
          <w:rPr>
            <w:rStyle w:val="Hyperlink"/>
            <w:noProof/>
          </w:rPr>
          <w:t>Chức năng quản lí thông tin sinh viên</w:t>
        </w:r>
        <w:r>
          <w:rPr>
            <w:noProof/>
            <w:webHidden/>
          </w:rPr>
          <w:tab/>
        </w:r>
        <w:r>
          <w:rPr>
            <w:noProof/>
            <w:webHidden/>
          </w:rPr>
          <w:fldChar w:fldCharType="begin"/>
        </w:r>
        <w:r>
          <w:rPr>
            <w:noProof/>
            <w:webHidden/>
          </w:rPr>
          <w:instrText xml:space="preserve"> PAGEREF _Toc186524682 \h </w:instrText>
        </w:r>
        <w:r>
          <w:rPr>
            <w:noProof/>
            <w:webHidden/>
          </w:rPr>
        </w:r>
        <w:r>
          <w:rPr>
            <w:noProof/>
            <w:webHidden/>
          </w:rPr>
          <w:fldChar w:fldCharType="separate"/>
        </w:r>
        <w:r w:rsidR="004C622B">
          <w:rPr>
            <w:noProof/>
            <w:webHidden/>
          </w:rPr>
          <w:t>63</w:t>
        </w:r>
        <w:r>
          <w:rPr>
            <w:noProof/>
            <w:webHidden/>
          </w:rPr>
          <w:fldChar w:fldCharType="end"/>
        </w:r>
      </w:hyperlink>
    </w:p>
    <w:p w14:paraId="1E5728E4" w14:textId="26A1B95A"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83" w:history="1">
        <w:r w:rsidRPr="003145C0">
          <w:rPr>
            <w:rStyle w:val="Hyperlink"/>
            <w:noProof/>
          </w:rPr>
          <w:t>4.4.2.</w:t>
        </w:r>
        <w:r>
          <w:rPr>
            <w:rFonts w:asciiTheme="minorHAnsi" w:eastAsiaTheme="minorEastAsia" w:hAnsiTheme="minorHAnsi" w:cstheme="minorBidi"/>
            <w:noProof/>
            <w:kern w:val="2"/>
            <w:lang w:val="en-US"/>
            <w14:ligatures w14:val="standardContextual"/>
          </w:rPr>
          <w:tab/>
        </w:r>
        <w:r w:rsidRPr="003145C0">
          <w:rPr>
            <w:rStyle w:val="Hyperlink"/>
            <w:noProof/>
          </w:rPr>
          <w:t>Chức năng đăng kí lớp của sinh viên</w:t>
        </w:r>
        <w:r>
          <w:rPr>
            <w:noProof/>
            <w:webHidden/>
          </w:rPr>
          <w:tab/>
        </w:r>
        <w:r>
          <w:rPr>
            <w:noProof/>
            <w:webHidden/>
          </w:rPr>
          <w:fldChar w:fldCharType="begin"/>
        </w:r>
        <w:r>
          <w:rPr>
            <w:noProof/>
            <w:webHidden/>
          </w:rPr>
          <w:instrText xml:space="preserve"> PAGEREF _Toc186524683 \h </w:instrText>
        </w:r>
        <w:r>
          <w:rPr>
            <w:noProof/>
            <w:webHidden/>
          </w:rPr>
        </w:r>
        <w:r>
          <w:rPr>
            <w:noProof/>
            <w:webHidden/>
          </w:rPr>
          <w:fldChar w:fldCharType="separate"/>
        </w:r>
        <w:r w:rsidR="004C622B">
          <w:rPr>
            <w:noProof/>
            <w:webHidden/>
          </w:rPr>
          <w:t>65</w:t>
        </w:r>
        <w:r>
          <w:rPr>
            <w:noProof/>
            <w:webHidden/>
          </w:rPr>
          <w:fldChar w:fldCharType="end"/>
        </w:r>
      </w:hyperlink>
    </w:p>
    <w:p w14:paraId="10C87BF6" w14:textId="1C28ADE9"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84" w:history="1">
        <w:r w:rsidRPr="003145C0">
          <w:rPr>
            <w:rStyle w:val="Hyperlink"/>
            <w:noProof/>
          </w:rPr>
          <w:t>4.5.</w:t>
        </w:r>
        <w:r>
          <w:rPr>
            <w:rFonts w:asciiTheme="minorHAnsi" w:eastAsiaTheme="minorEastAsia" w:hAnsiTheme="minorHAnsi" w:cstheme="minorBidi"/>
            <w:noProof/>
            <w:kern w:val="2"/>
            <w:lang w:val="en-US"/>
            <w14:ligatures w14:val="standardContextual"/>
          </w:rPr>
          <w:tab/>
        </w:r>
        <w:r w:rsidRPr="003145C0">
          <w:rPr>
            <w:rStyle w:val="Hyperlink"/>
            <w:noProof/>
          </w:rPr>
          <w:t>Triển khai</w:t>
        </w:r>
        <w:r>
          <w:rPr>
            <w:noProof/>
            <w:webHidden/>
          </w:rPr>
          <w:tab/>
        </w:r>
        <w:r>
          <w:rPr>
            <w:noProof/>
            <w:webHidden/>
          </w:rPr>
          <w:fldChar w:fldCharType="begin"/>
        </w:r>
        <w:r>
          <w:rPr>
            <w:noProof/>
            <w:webHidden/>
          </w:rPr>
          <w:instrText xml:space="preserve"> PAGEREF _Toc186524684 \h </w:instrText>
        </w:r>
        <w:r>
          <w:rPr>
            <w:noProof/>
            <w:webHidden/>
          </w:rPr>
        </w:r>
        <w:r>
          <w:rPr>
            <w:noProof/>
            <w:webHidden/>
          </w:rPr>
          <w:fldChar w:fldCharType="separate"/>
        </w:r>
        <w:r w:rsidR="004C622B">
          <w:rPr>
            <w:noProof/>
            <w:webHidden/>
          </w:rPr>
          <w:t>66</w:t>
        </w:r>
        <w:r>
          <w:rPr>
            <w:noProof/>
            <w:webHidden/>
          </w:rPr>
          <w:fldChar w:fldCharType="end"/>
        </w:r>
      </w:hyperlink>
    </w:p>
    <w:p w14:paraId="76484AA1" w14:textId="4831FB9E"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85" w:history="1">
        <w:r w:rsidRPr="003145C0">
          <w:rPr>
            <w:rStyle w:val="Hyperlink"/>
            <w:noProof/>
          </w:rPr>
          <w:t>4.5.1.</w:t>
        </w:r>
        <w:r>
          <w:rPr>
            <w:rFonts w:asciiTheme="minorHAnsi" w:eastAsiaTheme="minorEastAsia" w:hAnsiTheme="minorHAnsi" w:cstheme="minorBidi"/>
            <w:noProof/>
            <w:kern w:val="2"/>
            <w:lang w:val="en-US"/>
            <w14:ligatures w14:val="standardContextual"/>
          </w:rPr>
          <w:tab/>
        </w:r>
        <w:r w:rsidRPr="003145C0">
          <w:rPr>
            <w:rStyle w:val="Hyperlink"/>
            <w:noProof/>
          </w:rPr>
          <w:t>Mô hình triển khai</w:t>
        </w:r>
        <w:r>
          <w:rPr>
            <w:noProof/>
            <w:webHidden/>
          </w:rPr>
          <w:tab/>
        </w:r>
        <w:r>
          <w:rPr>
            <w:noProof/>
            <w:webHidden/>
          </w:rPr>
          <w:fldChar w:fldCharType="begin"/>
        </w:r>
        <w:r>
          <w:rPr>
            <w:noProof/>
            <w:webHidden/>
          </w:rPr>
          <w:instrText xml:space="preserve"> PAGEREF _Toc186524685 \h </w:instrText>
        </w:r>
        <w:r>
          <w:rPr>
            <w:noProof/>
            <w:webHidden/>
          </w:rPr>
        </w:r>
        <w:r>
          <w:rPr>
            <w:noProof/>
            <w:webHidden/>
          </w:rPr>
          <w:fldChar w:fldCharType="separate"/>
        </w:r>
        <w:r w:rsidR="004C622B">
          <w:rPr>
            <w:noProof/>
            <w:webHidden/>
          </w:rPr>
          <w:t>66</w:t>
        </w:r>
        <w:r>
          <w:rPr>
            <w:noProof/>
            <w:webHidden/>
          </w:rPr>
          <w:fldChar w:fldCharType="end"/>
        </w:r>
      </w:hyperlink>
    </w:p>
    <w:p w14:paraId="4E640084" w14:textId="3D345C5E"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86" w:history="1">
        <w:r w:rsidRPr="003145C0">
          <w:rPr>
            <w:rStyle w:val="Hyperlink"/>
            <w:noProof/>
          </w:rPr>
          <w:t>4.5.2.</w:t>
        </w:r>
        <w:r>
          <w:rPr>
            <w:rFonts w:asciiTheme="minorHAnsi" w:eastAsiaTheme="minorEastAsia" w:hAnsiTheme="minorHAnsi" w:cstheme="minorBidi"/>
            <w:noProof/>
            <w:kern w:val="2"/>
            <w:lang w:val="en-US"/>
            <w14:ligatures w14:val="standardContextual"/>
          </w:rPr>
          <w:tab/>
        </w:r>
        <w:r w:rsidRPr="003145C0">
          <w:rPr>
            <w:rStyle w:val="Hyperlink"/>
            <w:noProof/>
          </w:rPr>
          <w:t>Cài đặt môi trường:</w:t>
        </w:r>
        <w:r>
          <w:rPr>
            <w:noProof/>
            <w:webHidden/>
          </w:rPr>
          <w:tab/>
        </w:r>
        <w:r>
          <w:rPr>
            <w:noProof/>
            <w:webHidden/>
          </w:rPr>
          <w:fldChar w:fldCharType="begin"/>
        </w:r>
        <w:r>
          <w:rPr>
            <w:noProof/>
            <w:webHidden/>
          </w:rPr>
          <w:instrText xml:space="preserve"> PAGEREF _Toc186524686 \h </w:instrText>
        </w:r>
        <w:r>
          <w:rPr>
            <w:noProof/>
            <w:webHidden/>
          </w:rPr>
        </w:r>
        <w:r>
          <w:rPr>
            <w:noProof/>
            <w:webHidden/>
          </w:rPr>
          <w:fldChar w:fldCharType="separate"/>
        </w:r>
        <w:r w:rsidR="004C622B">
          <w:rPr>
            <w:noProof/>
            <w:webHidden/>
          </w:rPr>
          <w:t>66</w:t>
        </w:r>
        <w:r>
          <w:rPr>
            <w:noProof/>
            <w:webHidden/>
          </w:rPr>
          <w:fldChar w:fldCharType="end"/>
        </w:r>
      </w:hyperlink>
    </w:p>
    <w:p w14:paraId="6D74B5B8" w14:textId="4DF0C569"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87" w:history="1">
        <w:r w:rsidRPr="003145C0">
          <w:rPr>
            <w:rStyle w:val="Hyperlink"/>
            <w:noProof/>
          </w:rPr>
          <w:t>4.5.3.</w:t>
        </w:r>
        <w:r>
          <w:rPr>
            <w:rFonts w:asciiTheme="minorHAnsi" w:eastAsiaTheme="minorEastAsia" w:hAnsiTheme="minorHAnsi" w:cstheme="minorBidi"/>
            <w:noProof/>
            <w:kern w:val="2"/>
            <w:lang w:val="en-US"/>
            <w14:ligatures w14:val="standardContextual"/>
          </w:rPr>
          <w:tab/>
        </w:r>
        <w:r w:rsidRPr="003145C0">
          <w:rPr>
            <w:rStyle w:val="Hyperlink"/>
            <w:noProof/>
          </w:rPr>
          <w:t>Clone dự án</w:t>
        </w:r>
        <w:r>
          <w:rPr>
            <w:noProof/>
            <w:webHidden/>
          </w:rPr>
          <w:tab/>
        </w:r>
        <w:r>
          <w:rPr>
            <w:noProof/>
            <w:webHidden/>
          </w:rPr>
          <w:fldChar w:fldCharType="begin"/>
        </w:r>
        <w:r>
          <w:rPr>
            <w:noProof/>
            <w:webHidden/>
          </w:rPr>
          <w:instrText xml:space="preserve"> PAGEREF _Toc186524687 \h </w:instrText>
        </w:r>
        <w:r>
          <w:rPr>
            <w:noProof/>
            <w:webHidden/>
          </w:rPr>
        </w:r>
        <w:r>
          <w:rPr>
            <w:noProof/>
            <w:webHidden/>
          </w:rPr>
          <w:fldChar w:fldCharType="separate"/>
        </w:r>
        <w:r w:rsidR="004C622B">
          <w:rPr>
            <w:noProof/>
            <w:webHidden/>
          </w:rPr>
          <w:t>67</w:t>
        </w:r>
        <w:r>
          <w:rPr>
            <w:noProof/>
            <w:webHidden/>
          </w:rPr>
          <w:fldChar w:fldCharType="end"/>
        </w:r>
      </w:hyperlink>
    </w:p>
    <w:p w14:paraId="316C5805" w14:textId="1F6837A8"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88" w:history="1">
        <w:r w:rsidRPr="003145C0">
          <w:rPr>
            <w:rStyle w:val="Hyperlink"/>
            <w:noProof/>
          </w:rPr>
          <w:t>4.5.4.</w:t>
        </w:r>
        <w:r>
          <w:rPr>
            <w:rFonts w:asciiTheme="minorHAnsi" w:eastAsiaTheme="minorEastAsia" w:hAnsiTheme="minorHAnsi" w:cstheme="minorBidi"/>
            <w:noProof/>
            <w:kern w:val="2"/>
            <w:lang w:val="en-US"/>
            <w14:ligatures w14:val="standardContextual"/>
          </w:rPr>
          <w:tab/>
        </w:r>
        <w:r w:rsidRPr="003145C0">
          <w:rPr>
            <w:rStyle w:val="Hyperlink"/>
            <w:noProof/>
          </w:rPr>
          <w:t>Thiết lập biến môi trường:</w:t>
        </w:r>
        <w:r>
          <w:rPr>
            <w:noProof/>
            <w:webHidden/>
          </w:rPr>
          <w:tab/>
        </w:r>
        <w:r>
          <w:rPr>
            <w:noProof/>
            <w:webHidden/>
          </w:rPr>
          <w:fldChar w:fldCharType="begin"/>
        </w:r>
        <w:r>
          <w:rPr>
            <w:noProof/>
            <w:webHidden/>
          </w:rPr>
          <w:instrText xml:space="preserve"> PAGEREF _Toc186524688 \h </w:instrText>
        </w:r>
        <w:r>
          <w:rPr>
            <w:noProof/>
            <w:webHidden/>
          </w:rPr>
        </w:r>
        <w:r>
          <w:rPr>
            <w:noProof/>
            <w:webHidden/>
          </w:rPr>
          <w:fldChar w:fldCharType="separate"/>
        </w:r>
        <w:r w:rsidR="004C622B">
          <w:rPr>
            <w:noProof/>
            <w:webHidden/>
          </w:rPr>
          <w:t>67</w:t>
        </w:r>
        <w:r>
          <w:rPr>
            <w:noProof/>
            <w:webHidden/>
          </w:rPr>
          <w:fldChar w:fldCharType="end"/>
        </w:r>
      </w:hyperlink>
    </w:p>
    <w:p w14:paraId="24797B2E" w14:textId="39575E7C"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89" w:history="1">
        <w:r w:rsidRPr="003145C0">
          <w:rPr>
            <w:rStyle w:val="Hyperlink"/>
            <w:noProof/>
          </w:rPr>
          <w:t>4.5.5.</w:t>
        </w:r>
        <w:r>
          <w:rPr>
            <w:rFonts w:asciiTheme="minorHAnsi" w:eastAsiaTheme="minorEastAsia" w:hAnsiTheme="minorHAnsi" w:cstheme="minorBidi"/>
            <w:noProof/>
            <w:kern w:val="2"/>
            <w:lang w:val="en-US"/>
            <w14:ligatures w14:val="standardContextual"/>
          </w:rPr>
          <w:tab/>
        </w:r>
        <w:r w:rsidRPr="003145C0">
          <w:rPr>
            <w:rStyle w:val="Hyperlink"/>
            <w:noProof/>
          </w:rPr>
          <w:t>Chạy dự án</w:t>
        </w:r>
        <w:r>
          <w:rPr>
            <w:noProof/>
            <w:webHidden/>
          </w:rPr>
          <w:tab/>
        </w:r>
        <w:r>
          <w:rPr>
            <w:noProof/>
            <w:webHidden/>
          </w:rPr>
          <w:fldChar w:fldCharType="begin"/>
        </w:r>
        <w:r>
          <w:rPr>
            <w:noProof/>
            <w:webHidden/>
          </w:rPr>
          <w:instrText xml:space="preserve"> PAGEREF _Toc186524689 \h </w:instrText>
        </w:r>
        <w:r>
          <w:rPr>
            <w:noProof/>
            <w:webHidden/>
          </w:rPr>
        </w:r>
        <w:r>
          <w:rPr>
            <w:noProof/>
            <w:webHidden/>
          </w:rPr>
          <w:fldChar w:fldCharType="separate"/>
        </w:r>
        <w:r w:rsidR="004C622B">
          <w:rPr>
            <w:noProof/>
            <w:webHidden/>
          </w:rPr>
          <w:t>67</w:t>
        </w:r>
        <w:r>
          <w:rPr>
            <w:noProof/>
            <w:webHidden/>
          </w:rPr>
          <w:fldChar w:fldCharType="end"/>
        </w:r>
      </w:hyperlink>
    </w:p>
    <w:p w14:paraId="63775280" w14:textId="48B5D115" w:rsidR="00F94140" w:rsidRDefault="00F94140">
      <w:pPr>
        <w:pStyle w:val="TOC3"/>
        <w:tabs>
          <w:tab w:val="left" w:pos="1540"/>
          <w:tab w:val="right" w:leader="dot" w:pos="8771"/>
        </w:tabs>
        <w:rPr>
          <w:rFonts w:asciiTheme="minorHAnsi" w:eastAsiaTheme="minorEastAsia" w:hAnsiTheme="minorHAnsi" w:cstheme="minorBidi"/>
          <w:noProof/>
          <w:kern w:val="2"/>
          <w:lang w:val="en-US"/>
          <w14:ligatures w14:val="standardContextual"/>
        </w:rPr>
      </w:pPr>
      <w:hyperlink w:anchor="_Toc186524690" w:history="1">
        <w:r w:rsidRPr="003145C0">
          <w:rPr>
            <w:rStyle w:val="Hyperlink"/>
            <w:noProof/>
          </w:rPr>
          <w:t>4.5.6.</w:t>
        </w:r>
        <w:r>
          <w:rPr>
            <w:rFonts w:asciiTheme="minorHAnsi" w:eastAsiaTheme="minorEastAsia" w:hAnsiTheme="minorHAnsi" w:cstheme="minorBidi"/>
            <w:noProof/>
            <w:kern w:val="2"/>
            <w:lang w:val="en-US"/>
            <w14:ligatures w14:val="standardContextual"/>
          </w:rPr>
          <w:tab/>
        </w:r>
        <w:r w:rsidRPr="003145C0">
          <w:rPr>
            <w:rStyle w:val="Hyperlink"/>
            <w:noProof/>
          </w:rPr>
          <w:t>Truy cập ứng dụng:</w:t>
        </w:r>
        <w:r>
          <w:rPr>
            <w:noProof/>
            <w:webHidden/>
          </w:rPr>
          <w:tab/>
        </w:r>
        <w:r>
          <w:rPr>
            <w:noProof/>
            <w:webHidden/>
          </w:rPr>
          <w:fldChar w:fldCharType="begin"/>
        </w:r>
        <w:r>
          <w:rPr>
            <w:noProof/>
            <w:webHidden/>
          </w:rPr>
          <w:instrText xml:space="preserve"> PAGEREF _Toc186524690 \h </w:instrText>
        </w:r>
        <w:r>
          <w:rPr>
            <w:noProof/>
            <w:webHidden/>
          </w:rPr>
        </w:r>
        <w:r>
          <w:rPr>
            <w:noProof/>
            <w:webHidden/>
          </w:rPr>
          <w:fldChar w:fldCharType="separate"/>
        </w:r>
        <w:r w:rsidR="004C622B">
          <w:rPr>
            <w:noProof/>
            <w:webHidden/>
          </w:rPr>
          <w:t>67</w:t>
        </w:r>
        <w:r>
          <w:rPr>
            <w:noProof/>
            <w:webHidden/>
          </w:rPr>
          <w:fldChar w:fldCharType="end"/>
        </w:r>
      </w:hyperlink>
    </w:p>
    <w:p w14:paraId="73A4DA94" w14:textId="13886A3B" w:rsidR="00F94140" w:rsidRDefault="00F94140">
      <w:pPr>
        <w:pStyle w:val="TOC1"/>
        <w:tabs>
          <w:tab w:val="left" w:pos="567"/>
        </w:tabs>
        <w:rPr>
          <w:rFonts w:asciiTheme="minorHAnsi" w:eastAsiaTheme="minorEastAsia" w:hAnsiTheme="minorHAnsi" w:cstheme="minorBidi"/>
          <w:b w:val="0"/>
          <w:bCs w:val="0"/>
          <w:noProof/>
          <w:kern w:val="2"/>
          <w:sz w:val="24"/>
          <w:szCs w:val="24"/>
          <w:lang w:val="en-US"/>
          <w14:ligatures w14:val="standardContextual"/>
        </w:rPr>
      </w:pPr>
      <w:hyperlink w:anchor="_Toc186524691" w:history="1">
        <w:r w:rsidRPr="003145C0">
          <w:rPr>
            <w:rStyle w:val="Hyperlink"/>
            <w:noProof/>
          </w:rPr>
          <w:t>5.</w:t>
        </w:r>
        <w:r>
          <w:rPr>
            <w:rFonts w:asciiTheme="minorHAnsi" w:eastAsiaTheme="minorEastAsia" w:hAnsiTheme="minorHAnsi" w:cstheme="minorBidi"/>
            <w:b w:val="0"/>
            <w:bCs w:val="0"/>
            <w:noProof/>
            <w:kern w:val="2"/>
            <w:sz w:val="24"/>
            <w:szCs w:val="24"/>
            <w:lang w:val="en-US"/>
            <w14:ligatures w14:val="standardContextual"/>
          </w:rPr>
          <w:tab/>
        </w:r>
        <w:r w:rsidRPr="003145C0">
          <w:rPr>
            <w:rStyle w:val="Hyperlink"/>
            <w:noProof/>
          </w:rPr>
          <w:t>Kết luận và hướng phát triển</w:t>
        </w:r>
        <w:r>
          <w:rPr>
            <w:noProof/>
            <w:webHidden/>
          </w:rPr>
          <w:tab/>
        </w:r>
        <w:r>
          <w:rPr>
            <w:noProof/>
            <w:webHidden/>
          </w:rPr>
          <w:fldChar w:fldCharType="begin"/>
        </w:r>
        <w:r>
          <w:rPr>
            <w:noProof/>
            <w:webHidden/>
          </w:rPr>
          <w:instrText xml:space="preserve"> PAGEREF _Toc186524691 \h </w:instrText>
        </w:r>
        <w:r>
          <w:rPr>
            <w:noProof/>
            <w:webHidden/>
          </w:rPr>
        </w:r>
        <w:r>
          <w:rPr>
            <w:noProof/>
            <w:webHidden/>
          </w:rPr>
          <w:fldChar w:fldCharType="separate"/>
        </w:r>
        <w:r w:rsidR="004C622B">
          <w:rPr>
            <w:noProof/>
            <w:webHidden/>
          </w:rPr>
          <w:t>68</w:t>
        </w:r>
        <w:r>
          <w:rPr>
            <w:noProof/>
            <w:webHidden/>
          </w:rPr>
          <w:fldChar w:fldCharType="end"/>
        </w:r>
      </w:hyperlink>
    </w:p>
    <w:p w14:paraId="1662570E" w14:textId="480CE19C"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92" w:history="1">
        <w:r w:rsidRPr="003145C0">
          <w:rPr>
            <w:rStyle w:val="Hyperlink"/>
            <w:noProof/>
          </w:rPr>
          <w:t>5.1.</w:t>
        </w:r>
        <w:r>
          <w:rPr>
            <w:rFonts w:asciiTheme="minorHAnsi" w:eastAsiaTheme="minorEastAsia" w:hAnsiTheme="minorHAnsi" w:cstheme="minorBidi"/>
            <w:noProof/>
            <w:kern w:val="2"/>
            <w:lang w:val="en-US"/>
            <w14:ligatures w14:val="standardContextual"/>
          </w:rPr>
          <w:tab/>
        </w:r>
        <w:r w:rsidRPr="003145C0">
          <w:rPr>
            <w:rStyle w:val="Hyperlink"/>
            <w:noProof/>
          </w:rPr>
          <w:t>Kết luận</w:t>
        </w:r>
        <w:r>
          <w:rPr>
            <w:noProof/>
            <w:webHidden/>
          </w:rPr>
          <w:tab/>
        </w:r>
        <w:r>
          <w:rPr>
            <w:noProof/>
            <w:webHidden/>
          </w:rPr>
          <w:fldChar w:fldCharType="begin"/>
        </w:r>
        <w:r>
          <w:rPr>
            <w:noProof/>
            <w:webHidden/>
          </w:rPr>
          <w:instrText xml:space="preserve"> PAGEREF _Toc186524692 \h </w:instrText>
        </w:r>
        <w:r>
          <w:rPr>
            <w:noProof/>
            <w:webHidden/>
          </w:rPr>
        </w:r>
        <w:r>
          <w:rPr>
            <w:noProof/>
            <w:webHidden/>
          </w:rPr>
          <w:fldChar w:fldCharType="separate"/>
        </w:r>
        <w:r w:rsidR="004C622B">
          <w:rPr>
            <w:noProof/>
            <w:webHidden/>
          </w:rPr>
          <w:t>68</w:t>
        </w:r>
        <w:r>
          <w:rPr>
            <w:noProof/>
            <w:webHidden/>
          </w:rPr>
          <w:fldChar w:fldCharType="end"/>
        </w:r>
      </w:hyperlink>
    </w:p>
    <w:p w14:paraId="55B26E28" w14:textId="4D3B95F3" w:rsidR="00F94140" w:rsidRDefault="00F94140">
      <w:pPr>
        <w:pStyle w:val="TOC2"/>
        <w:tabs>
          <w:tab w:val="left" w:pos="660"/>
        </w:tabs>
        <w:rPr>
          <w:rFonts w:asciiTheme="minorHAnsi" w:eastAsiaTheme="minorEastAsia" w:hAnsiTheme="minorHAnsi" w:cstheme="minorBidi"/>
          <w:noProof/>
          <w:kern w:val="2"/>
          <w:lang w:val="en-US"/>
          <w14:ligatures w14:val="standardContextual"/>
        </w:rPr>
      </w:pPr>
      <w:hyperlink w:anchor="_Toc186524693" w:history="1">
        <w:r w:rsidRPr="003145C0">
          <w:rPr>
            <w:rStyle w:val="Hyperlink"/>
            <w:noProof/>
          </w:rPr>
          <w:t>5.2.</w:t>
        </w:r>
        <w:r>
          <w:rPr>
            <w:rFonts w:asciiTheme="minorHAnsi" w:eastAsiaTheme="minorEastAsia" w:hAnsiTheme="minorHAnsi" w:cstheme="minorBidi"/>
            <w:noProof/>
            <w:kern w:val="2"/>
            <w:lang w:val="en-US"/>
            <w14:ligatures w14:val="standardContextual"/>
          </w:rPr>
          <w:tab/>
        </w:r>
        <w:r w:rsidRPr="003145C0">
          <w:rPr>
            <w:rStyle w:val="Hyperlink"/>
            <w:noProof/>
          </w:rPr>
          <w:t>Hướng phát triển</w:t>
        </w:r>
        <w:r>
          <w:rPr>
            <w:noProof/>
            <w:webHidden/>
          </w:rPr>
          <w:tab/>
        </w:r>
        <w:r>
          <w:rPr>
            <w:noProof/>
            <w:webHidden/>
          </w:rPr>
          <w:fldChar w:fldCharType="begin"/>
        </w:r>
        <w:r>
          <w:rPr>
            <w:noProof/>
            <w:webHidden/>
          </w:rPr>
          <w:instrText xml:space="preserve"> PAGEREF _Toc186524693 \h </w:instrText>
        </w:r>
        <w:r>
          <w:rPr>
            <w:noProof/>
            <w:webHidden/>
          </w:rPr>
        </w:r>
        <w:r>
          <w:rPr>
            <w:noProof/>
            <w:webHidden/>
          </w:rPr>
          <w:fldChar w:fldCharType="separate"/>
        </w:r>
        <w:r w:rsidR="004C622B">
          <w:rPr>
            <w:noProof/>
            <w:webHidden/>
          </w:rPr>
          <w:t>68</w:t>
        </w:r>
        <w:r>
          <w:rPr>
            <w:noProof/>
            <w:webHidden/>
          </w:rPr>
          <w:fldChar w:fldCharType="end"/>
        </w:r>
      </w:hyperlink>
    </w:p>
    <w:p w14:paraId="57A50661" w14:textId="3938C59B" w:rsidR="007B24B3" w:rsidRDefault="00A028C4" w:rsidP="007B24B3">
      <w:pPr>
        <w:rPr>
          <w:b/>
          <w:sz w:val="40"/>
          <w:szCs w:val="40"/>
        </w:rPr>
      </w:pPr>
      <w:r w:rsidRPr="4500DF49">
        <w:rPr>
          <w:b/>
          <w:bCs/>
          <w:sz w:val="40"/>
          <w:szCs w:val="40"/>
        </w:rPr>
        <w:fldChar w:fldCharType="end"/>
      </w:r>
    </w:p>
    <w:p w14:paraId="63B4D41F" w14:textId="77777777" w:rsidR="00E3796A" w:rsidRDefault="00E3796A">
      <w:pPr>
        <w:spacing w:before="0" w:after="0" w:line="240" w:lineRule="auto"/>
        <w:jc w:val="left"/>
        <w:rPr>
          <w:b/>
          <w:bCs/>
          <w:sz w:val="40"/>
          <w:szCs w:val="40"/>
        </w:rPr>
      </w:pPr>
      <w:r>
        <w:rPr>
          <w:b/>
          <w:bCs/>
          <w:sz w:val="40"/>
          <w:szCs w:val="40"/>
        </w:rPr>
        <w:br w:type="page"/>
      </w:r>
    </w:p>
    <w:p w14:paraId="763AAE60" w14:textId="50429BF0" w:rsidR="00E3796A" w:rsidRPr="00E3796A" w:rsidRDefault="00E3796A">
      <w:pPr>
        <w:pStyle w:val="TableofFigures"/>
        <w:tabs>
          <w:tab w:val="right" w:leader="dot" w:pos="8771"/>
        </w:tabs>
        <w:rPr>
          <w:b/>
          <w:bCs/>
          <w:sz w:val="36"/>
          <w:szCs w:val="36"/>
        </w:rPr>
      </w:pPr>
      <w:r w:rsidRPr="00E3796A">
        <w:rPr>
          <w:b/>
          <w:bCs/>
          <w:sz w:val="36"/>
          <w:szCs w:val="36"/>
        </w:rPr>
        <w:t>DANH SÁCH HÌNH ẢNH</w:t>
      </w:r>
    </w:p>
    <w:p w14:paraId="0A69FC08" w14:textId="435CE221" w:rsidR="00F94140" w:rsidRDefault="00E3796A">
      <w:pPr>
        <w:pStyle w:val="TableofFigures"/>
        <w:tabs>
          <w:tab w:val="right" w:leader="dot" w:pos="8771"/>
        </w:tabs>
        <w:rPr>
          <w:rFonts w:asciiTheme="minorHAnsi" w:eastAsiaTheme="minorEastAsia" w:hAnsiTheme="minorHAnsi" w:cstheme="minorBidi"/>
          <w:noProof/>
          <w:kern w:val="2"/>
          <w:lang w:val="en-US"/>
          <w14:ligatures w14:val="standardContextual"/>
        </w:rPr>
      </w:pPr>
      <w:r>
        <w:fldChar w:fldCharType="begin"/>
      </w:r>
      <w:r>
        <w:instrText xml:space="preserve"> TOC \h \z \c "Hình" </w:instrText>
      </w:r>
      <w:r>
        <w:fldChar w:fldCharType="separate"/>
      </w:r>
      <w:hyperlink w:anchor="_Toc186524694" w:history="1">
        <w:r w:rsidR="00F94140" w:rsidRPr="00940B82">
          <w:rPr>
            <w:rStyle w:val="Hyperlink"/>
            <w:noProof/>
          </w:rPr>
          <w:t>Hình 1 Use case tổng quan</w:t>
        </w:r>
        <w:r w:rsidR="00F94140">
          <w:rPr>
            <w:noProof/>
            <w:webHidden/>
          </w:rPr>
          <w:tab/>
        </w:r>
        <w:r w:rsidR="00F94140">
          <w:rPr>
            <w:noProof/>
            <w:webHidden/>
          </w:rPr>
          <w:fldChar w:fldCharType="begin"/>
        </w:r>
        <w:r w:rsidR="00F94140">
          <w:rPr>
            <w:noProof/>
            <w:webHidden/>
          </w:rPr>
          <w:instrText xml:space="preserve"> PAGEREF _Toc186524694 \h </w:instrText>
        </w:r>
        <w:r w:rsidR="00F94140">
          <w:rPr>
            <w:noProof/>
            <w:webHidden/>
          </w:rPr>
        </w:r>
        <w:r w:rsidR="00F94140">
          <w:rPr>
            <w:noProof/>
            <w:webHidden/>
          </w:rPr>
          <w:fldChar w:fldCharType="separate"/>
        </w:r>
        <w:r w:rsidR="004C622B">
          <w:rPr>
            <w:noProof/>
            <w:webHidden/>
          </w:rPr>
          <w:t>11</w:t>
        </w:r>
        <w:r w:rsidR="00F94140">
          <w:rPr>
            <w:noProof/>
            <w:webHidden/>
          </w:rPr>
          <w:fldChar w:fldCharType="end"/>
        </w:r>
      </w:hyperlink>
    </w:p>
    <w:p w14:paraId="1EF6826B" w14:textId="2995674D"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695" w:history="1">
        <w:r w:rsidRPr="00940B82">
          <w:rPr>
            <w:rStyle w:val="Hyperlink"/>
            <w:noProof/>
          </w:rPr>
          <w:t>Hình 2 Use case "Quản lí giảng viên"</w:t>
        </w:r>
        <w:r>
          <w:rPr>
            <w:noProof/>
            <w:webHidden/>
          </w:rPr>
          <w:tab/>
        </w:r>
        <w:r>
          <w:rPr>
            <w:noProof/>
            <w:webHidden/>
          </w:rPr>
          <w:fldChar w:fldCharType="begin"/>
        </w:r>
        <w:r>
          <w:rPr>
            <w:noProof/>
            <w:webHidden/>
          </w:rPr>
          <w:instrText xml:space="preserve"> PAGEREF _Toc186524695 \h </w:instrText>
        </w:r>
        <w:r>
          <w:rPr>
            <w:noProof/>
            <w:webHidden/>
          </w:rPr>
        </w:r>
        <w:r>
          <w:rPr>
            <w:noProof/>
            <w:webHidden/>
          </w:rPr>
          <w:fldChar w:fldCharType="separate"/>
        </w:r>
        <w:r w:rsidR="004C622B">
          <w:rPr>
            <w:noProof/>
            <w:webHidden/>
          </w:rPr>
          <w:t>12</w:t>
        </w:r>
        <w:r>
          <w:rPr>
            <w:noProof/>
            <w:webHidden/>
          </w:rPr>
          <w:fldChar w:fldCharType="end"/>
        </w:r>
      </w:hyperlink>
    </w:p>
    <w:p w14:paraId="71F60F98" w14:textId="5C274959"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696" w:history="1">
        <w:r w:rsidRPr="00940B82">
          <w:rPr>
            <w:rStyle w:val="Hyperlink"/>
            <w:noProof/>
          </w:rPr>
          <w:t>Hình 3 Use case "Quản lí sinh viên"</w:t>
        </w:r>
        <w:r>
          <w:rPr>
            <w:noProof/>
            <w:webHidden/>
          </w:rPr>
          <w:tab/>
        </w:r>
        <w:r>
          <w:rPr>
            <w:noProof/>
            <w:webHidden/>
          </w:rPr>
          <w:fldChar w:fldCharType="begin"/>
        </w:r>
        <w:r>
          <w:rPr>
            <w:noProof/>
            <w:webHidden/>
          </w:rPr>
          <w:instrText xml:space="preserve"> PAGEREF _Toc186524696 \h </w:instrText>
        </w:r>
        <w:r>
          <w:rPr>
            <w:noProof/>
            <w:webHidden/>
          </w:rPr>
        </w:r>
        <w:r>
          <w:rPr>
            <w:noProof/>
            <w:webHidden/>
          </w:rPr>
          <w:fldChar w:fldCharType="separate"/>
        </w:r>
        <w:r w:rsidR="004C622B">
          <w:rPr>
            <w:noProof/>
            <w:webHidden/>
          </w:rPr>
          <w:t>13</w:t>
        </w:r>
        <w:r>
          <w:rPr>
            <w:noProof/>
            <w:webHidden/>
          </w:rPr>
          <w:fldChar w:fldCharType="end"/>
        </w:r>
      </w:hyperlink>
    </w:p>
    <w:p w14:paraId="07C13A6D" w14:textId="2B8232FE"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697" w:history="1">
        <w:r w:rsidRPr="00940B82">
          <w:rPr>
            <w:rStyle w:val="Hyperlink"/>
            <w:noProof/>
          </w:rPr>
          <w:t>Hình 4 Use case "Quản lí học phần"</w:t>
        </w:r>
        <w:r>
          <w:rPr>
            <w:noProof/>
            <w:webHidden/>
          </w:rPr>
          <w:tab/>
        </w:r>
        <w:r>
          <w:rPr>
            <w:noProof/>
            <w:webHidden/>
          </w:rPr>
          <w:fldChar w:fldCharType="begin"/>
        </w:r>
        <w:r>
          <w:rPr>
            <w:noProof/>
            <w:webHidden/>
          </w:rPr>
          <w:instrText xml:space="preserve"> PAGEREF _Toc186524697 \h </w:instrText>
        </w:r>
        <w:r>
          <w:rPr>
            <w:noProof/>
            <w:webHidden/>
          </w:rPr>
        </w:r>
        <w:r>
          <w:rPr>
            <w:noProof/>
            <w:webHidden/>
          </w:rPr>
          <w:fldChar w:fldCharType="separate"/>
        </w:r>
        <w:r w:rsidR="004C622B">
          <w:rPr>
            <w:noProof/>
            <w:webHidden/>
          </w:rPr>
          <w:t>13</w:t>
        </w:r>
        <w:r>
          <w:rPr>
            <w:noProof/>
            <w:webHidden/>
          </w:rPr>
          <w:fldChar w:fldCharType="end"/>
        </w:r>
      </w:hyperlink>
    </w:p>
    <w:p w14:paraId="1AEB12FC" w14:textId="1D957A91"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698" w:history="1">
        <w:r w:rsidRPr="00940B82">
          <w:rPr>
            <w:rStyle w:val="Hyperlink"/>
            <w:noProof/>
          </w:rPr>
          <w:t>Hình 5 Use case "Quản lí lớp học"</w:t>
        </w:r>
        <w:r>
          <w:rPr>
            <w:noProof/>
            <w:webHidden/>
          </w:rPr>
          <w:tab/>
        </w:r>
        <w:r>
          <w:rPr>
            <w:noProof/>
            <w:webHidden/>
          </w:rPr>
          <w:fldChar w:fldCharType="begin"/>
        </w:r>
        <w:r>
          <w:rPr>
            <w:noProof/>
            <w:webHidden/>
          </w:rPr>
          <w:instrText xml:space="preserve"> PAGEREF _Toc186524698 \h </w:instrText>
        </w:r>
        <w:r>
          <w:rPr>
            <w:noProof/>
            <w:webHidden/>
          </w:rPr>
        </w:r>
        <w:r>
          <w:rPr>
            <w:noProof/>
            <w:webHidden/>
          </w:rPr>
          <w:fldChar w:fldCharType="separate"/>
        </w:r>
        <w:r w:rsidR="004C622B">
          <w:rPr>
            <w:noProof/>
            <w:webHidden/>
          </w:rPr>
          <w:t>14</w:t>
        </w:r>
        <w:r>
          <w:rPr>
            <w:noProof/>
            <w:webHidden/>
          </w:rPr>
          <w:fldChar w:fldCharType="end"/>
        </w:r>
      </w:hyperlink>
    </w:p>
    <w:p w14:paraId="4744078B" w14:textId="3322D29E"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699" w:history="1">
        <w:r w:rsidRPr="00940B82">
          <w:rPr>
            <w:rStyle w:val="Hyperlink"/>
            <w:noProof/>
          </w:rPr>
          <w:t>Hình 6 Use case " Quản lí điểm số"</w:t>
        </w:r>
        <w:r>
          <w:rPr>
            <w:noProof/>
            <w:webHidden/>
          </w:rPr>
          <w:tab/>
        </w:r>
        <w:r>
          <w:rPr>
            <w:noProof/>
            <w:webHidden/>
          </w:rPr>
          <w:fldChar w:fldCharType="begin"/>
        </w:r>
        <w:r>
          <w:rPr>
            <w:noProof/>
            <w:webHidden/>
          </w:rPr>
          <w:instrText xml:space="preserve"> PAGEREF _Toc186524699 \h </w:instrText>
        </w:r>
        <w:r>
          <w:rPr>
            <w:noProof/>
            <w:webHidden/>
          </w:rPr>
        </w:r>
        <w:r>
          <w:rPr>
            <w:noProof/>
            <w:webHidden/>
          </w:rPr>
          <w:fldChar w:fldCharType="separate"/>
        </w:r>
        <w:r w:rsidR="004C622B">
          <w:rPr>
            <w:noProof/>
            <w:webHidden/>
          </w:rPr>
          <w:t>14</w:t>
        </w:r>
        <w:r>
          <w:rPr>
            <w:noProof/>
            <w:webHidden/>
          </w:rPr>
          <w:fldChar w:fldCharType="end"/>
        </w:r>
      </w:hyperlink>
    </w:p>
    <w:p w14:paraId="17E2299A" w14:textId="6D753AF1"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00" w:history="1">
        <w:r w:rsidRPr="00940B82">
          <w:rPr>
            <w:rStyle w:val="Hyperlink"/>
            <w:noProof/>
          </w:rPr>
          <w:t>Hình 7 Use case "Thanh toán học phí"</w:t>
        </w:r>
        <w:r>
          <w:rPr>
            <w:noProof/>
            <w:webHidden/>
          </w:rPr>
          <w:tab/>
        </w:r>
        <w:r>
          <w:rPr>
            <w:noProof/>
            <w:webHidden/>
          </w:rPr>
          <w:fldChar w:fldCharType="begin"/>
        </w:r>
        <w:r>
          <w:rPr>
            <w:noProof/>
            <w:webHidden/>
          </w:rPr>
          <w:instrText xml:space="preserve"> PAGEREF _Toc186524700 \h </w:instrText>
        </w:r>
        <w:r>
          <w:rPr>
            <w:noProof/>
            <w:webHidden/>
          </w:rPr>
        </w:r>
        <w:r>
          <w:rPr>
            <w:noProof/>
            <w:webHidden/>
          </w:rPr>
          <w:fldChar w:fldCharType="separate"/>
        </w:r>
        <w:r w:rsidR="004C622B">
          <w:rPr>
            <w:noProof/>
            <w:webHidden/>
          </w:rPr>
          <w:t>15</w:t>
        </w:r>
        <w:r>
          <w:rPr>
            <w:noProof/>
            <w:webHidden/>
          </w:rPr>
          <w:fldChar w:fldCharType="end"/>
        </w:r>
      </w:hyperlink>
    </w:p>
    <w:p w14:paraId="5A62C512" w14:textId="05ED162A"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01" w:history="1">
        <w:r w:rsidRPr="00940B82">
          <w:rPr>
            <w:rStyle w:val="Hyperlink"/>
            <w:noProof/>
          </w:rPr>
          <w:t>Hình 8 Use case "Quản lí lịch học"</w:t>
        </w:r>
        <w:r>
          <w:rPr>
            <w:noProof/>
            <w:webHidden/>
          </w:rPr>
          <w:tab/>
        </w:r>
        <w:r>
          <w:rPr>
            <w:noProof/>
            <w:webHidden/>
          </w:rPr>
          <w:fldChar w:fldCharType="begin"/>
        </w:r>
        <w:r>
          <w:rPr>
            <w:noProof/>
            <w:webHidden/>
          </w:rPr>
          <w:instrText xml:space="preserve"> PAGEREF _Toc186524701 \h </w:instrText>
        </w:r>
        <w:r>
          <w:rPr>
            <w:noProof/>
            <w:webHidden/>
          </w:rPr>
        </w:r>
        <w:r>
          <w:rPr>
            <w:noProof/>
            <w:webHidden/>
          </w:rPr>
          <w:fldChar w:fldCharType="separate"/>
        </w:r>
        <w:r w:rsidR="004C622B">
          <w:rPr>
            <w:noProof/>
            <w:webHidden/>
          </w:rPr>
          <w:t>15</w:t>
        </w:r>
        <w:r>
          <w:rPr>
            <w:noProof/>
            <w:webHidden/>
          </w:rPr>
          <w:fldChar w:fldCharType="end"/>
        </w:r>
      </w:hyperlink>
    </w:p>
    <w:p w14:paraId="1A2F325C" w14:textId="5D5867C5"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02" w:history="1">
        <w:r w:rsidRPr="00940B82">
          <w:rPr>
            <w:rStyle w:val="Hyperlink"/>
            <w:noProof/>
          </w:rPr>
          <w:t>Hình 9 Quy trình nghiệp vụ quản lí thông tin sinh viên</w:t>
        </w:r>
        <w:r>
          <w:rPr>
            <w:noProof/>
            <w:webHidden/>
          </w:rPr>
          <w:tab/>
        </w:r>
        <w:r>
          <w:rPr>
            <w:noProof/>
            <w:webHidden/>
          </w:rPr>
          <w:fldChar w:fldCharType="begin"/>
        </w:r>
        <w:r>
          <w:rPr>
            <w:noProof/>
            <w:webHidden/>
          </w:rPr>
          <w:instrText xml:space="preserve"> PAGEREF _Toc186524702 \h </w:instrText>
        </w:r>
        <w:r>
          <w:rPr>
            <w:noProof/>
            <w:webHidden/>
          </w:rPr>
        </w:r>
        <w:r>
          <w:rPr>
            <w:noProof/>
            <w:webHidden/>
          </w:rPr>
          <w:fldChar w:fldCharType="separate"/>
        </w:r>
        <w:r w:rsidR="004C622B">
          <w:rPr>
            <w:noProof/>
            <w:webHidden/>
          </w:rPr>
          <w:t>16</w:t>
        </w:r>
        <w:r>
          <w:rPr>
            <w:noProof/>
            <w:webHidden/>
          </w:rPr>
          <w:fldChar w:fldCharType="end"/>
        </w:r>
      </w:hyperlink>
    </w:p>
    <w:p w14:paraId="1FABBFB4" w14:textId="2C003E97"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03" w:history="1">
        <w:r w:rsidRPr="00940B82">
          <w:rPr>
            <w:rStyle w:val="Hyperlink"/>
            <w:noProof/>
          </w:rPr>
          <w:t>Hình 10 Quy trình quản lí khoá học</w:t>
        </w:r>
        <w:r>
          <w:rPr>
            <w:noProof/>
            <w:webHidden/>
          </w:rPr>
          <w:tab/>
        </w:r>
        <w:r>
          <w:rPr>
            <w:noProof/>
            <w:webHidden/>
          </w:rPr>
          <w:fldChar w:fldCharType="begin"/>
        </w:r>
        <w:r>
          <w:rPr>
            <w:noProof/>
            <w:webHidden/>
          </w:rPr>
          <w:instrText xml:space="preserve"> PAGEREF _Toc186524703 \h </w:instrText>
        </w:r>
        <w:r>
          <w:rPr>
            <w:noProof/>
            <w:webHidden/>
          </w:rPr>
        </w:r>
        <w:r>
          <w:rPr>
            <w:noProof/>
            <w:webHidden/>
          </w:rPr>
          <w:fldChar w:fldCharType="separate"/>
        </w:r>
        <w:r w:rsidR="004C622B">
          <w:rPr>
            <w:noProof/>
            <w:webHidden/>
          </w:rPr>
          <w:t>17</w:t>
        </w:r>
        <w:r>
          <w:rPr>
            <w:noProof/>
            <w:webHidden/>
          </w:rPr>
          <w:fldChar w:fldCharType="end"/>
        </w:r>
      </w:hyperlink>
    </w:p>
    <w:p w14:paraId="1AE60C6C" w14:textId="36E9C0AA"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04" w:history="1">
        <w:r w:rsidRPr="00940B82">
          <w:rPr>
            <w:rStyle w:val="Hyperlink"/>
            <w:noProof/>
          </w:rPr>
          <w:t>Hình 11 Nghiệp vụ quản lí điểm số</w:t>
        </w:r>
        <w:r>
          <w:rPr>
            <w:noProof/>
            <w:webHidden/>
          </w:rPr>
          <w:tab/>
        </w:r>
        <w:r>
          <w:rPr>
            <w:noProof/>
            <w:webHidden/>
          </w:rPr>
          <w:fldChar w:fldCharType="begin"/>
        </w:r>
        <w:r>
          <w:rPr>
            <w:noProof/>
            <w:webHidden/>
          </w:rPr>
          <w:instrText xml:space="preserve"> PAGEREF _Toc186524704 \h </w:instrText>
        </w:r>
        <w:r>
          <w:rPr>
            <w:noProof/>
            <w:webHidden/>
          </w:rPr>
        </w:r>
        <w:r>
          <w:rPr>
            <w:noProof/>
            <w:webHidden/>
          </w:rPr>
          <w:fldChar w:fldCharType="separate"/>
        </w:r>
        <w:r w:rsidR="004C622B">
          <w:rPr>
            <w:noProof/>
            <w:webHidden/>
          </w:rPr>
          <w:t>18</w:t>
        </w:r>
        <w:r>
          <w:rPr>
            <w:noProof/>
            <w:webHidden/>
          </w:rPr>
          <w:fldChar w:fldCharType="end"/>
        </w:r>
      </w:hyperlink>
    </w:p>
    <w:p w14:paraId="06774F46" w14:textId="1836AB6E"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05" w:history="1">
        <w:r w:rsidRPr="00940B82">
          <w:rPr>
            <w:rStyle w:val="Hyperlink"/>
            <w:noProof/>
          </w:rPr>
          <w:t>Hình 12 Nghiệp vụ thanh toán học phí</w:t>
        </w:r>
        <w:r>
          <w:rPr>
            <w:noProof/>
            <w:webHidden/>
          </w:rPr>
          <w:tab/>
        </w:r>
        <w:r>
          <w:rPr>
            <w:noProof/>
            <w:webHidden/>
          </w:rPr>
          <w:fldChar w:fldCharType="begin"/>
        </w:r>
        <w:r>
          <w:rPr>
            <w:noProof/>
            <w:webHidden/>
          </w:rPr>
          <w:instrText xml:space="preserve"> PAGEREF _Toc186524705 \h </w:instrText>
        </w:r>
        <w:r>
          <w:rPr>
            <w:noProof/>
            <w:webHidden/>
          </w:rPr>
        </w:r>
        <w:r>
          <w:rPr>
            <w:noProof/>
            <w:webHidden/>
          </w:rPr>
          <w:fldChar w:fldCharType="separate"/>
        </w:r>
        <w:r w:rsidR="004C622B">
          <w:rPr>
            <w:noProof/>
            <w:webHidden/>
          </w:rPr>
          <w:t>19</w:t>
        </w:r>
        <w:r>
          <w:rPr>
            <w:noProof/>
            <w:webHidden/>
          </w:rPr>
          <w:fldChar w:fldCharType="end"/>
        </w:r>
      </w:hyperlink>
    </w:p>
    <w:p w14:paraId="2A28E136" w14:textId="3F809D7A"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06" w:history="1">
        <w:r w:rsidRPr="00940B82">
          <w:rPr>
            <w:rStyle w:val="Hyperlink"/>
            <w:noProof/>
          </w:rPr>
          <w:t>Hình 13 Mô hình MVC</w:t>
        </w:r>
        <w:r>
          <w:rPr>
            <w:noProof/>
            <w:webHidden/>
          </w:rPr>
          <w:tab/>
        </w:r>
        <w:r>
          <w:rPr>
            <w:noProof/>
            <w:webHidden/>
          </w:rPr>
          <w:fldChar w:fldCharType="begin"/>
        </w:r>
        <w:r>
          <w:rPr>
            <w:noProof/>
            <w:webHidden/>
          </w:rPr>
          <w:instrText xml:space="preserve"> PAGEREF _Toc186524706 \h </w:instrText>
        </w:r>
        <w:r>
          <w:rPr>
            <w:noProof/>
            <w:webHidden/>
          </w:rPr>
        </w:r>
        <w:r>
          <w:rPr>
            <w:noProof/>
            <w:webHidden/>
          </w:rPr>
          <w:fldChar w:fldCharType="separate"/>
        </w:r>
        <w:r w:rsidR="004C622B">
          <w:rPr>
            <w:noProof/>
            <w:webHidden/>
          </w:rPr>
          <w:t>39</w:t>
        </w:r>
        <w:r>
          <w:rPr>
            <w:noProof/>
            <w:webHidden/>
          </w:rPr>
          <w:fldChar w:fldCharType="end"/>
        </w:r>
      </w:hyperlink>
    </w:p>
    <w:p w14:paraId="7D54919B" w14:textId="09130165"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07" w:history="1">
        <w:r w:rsidRPr="00940B82">
          <w:rPr>
            <w:rStyle w:val="Hyperlink"/>
            <w:noProof/>
          </w:rPr>
          <w:t>Hình 14 Thư mục view trong dự án</w:t>
        </w:r>
        <w:r>
          <w:rPr>
            <w:noProof/>
            <w:webHidden/>
          </w:rPr>
          <w:tab/>
        </w:r>
        <w:r>
          <w:rPr>
            <w:noProof/>
            <w:webHidden/>
          </w:rPr>
          <w:fldChar w:fldCharType="begin"/>
        </w:r>
        <w:r>
          <w:rPr>
            <w:noProof/>
            <w:webHidden/>
          </w:rPr>
          <w:instrText xml:space="preserve"> PAGEREF _Toc186524707 \h </w:instrText>
        </w:r>
        <w:r>
          <w:rPr>
            <w:noProof/>
            <w:webHidden/>
          </w:rPr>
        </w:r>
        <w:r>
          <w:rPr>
            <w:noProof/>
            <w:webHidden/>
          </w:rPr>
          <w:fldChar w:fldCharType="separate"/>
        </w:r>
        <w:r w:rsidR="004C622B">
          <w:rPr>
            <w:noProof/>
            <w:webHidden/>
          </w:rPr>
          <w:t>40</w:t>
        </w:r>
        <w:r>
          <w:rPr>
            <w:noProof/>
            <w:webHidden/>
          </w:rPr>
          <w:fldChar w:fldCharType="end"/>
        </w:r>
      </w:hyperlink>
    </w:p>
    <w:p w14:paraId="3062E1F8" w14:textId="7DEFFB07"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08" w:history="1">
        <w:r w:rsidRPr="00940B82">
          <w:rPr>
            <w:rStyle w:val="Hyperlink"/>
            <w:noProof/>
          </w:rPr>
          <w:t>Hình 15 Thư mục controller trong dự án</w:t>
        </w:r>
        <w:r>
          <w:rPr>
            <w:noProof/>
            <w:webHidden/>
          </w:rPr>
          <w:tab/>
        </w:r>
        <w:r>
          <w:rPr>
            <w:noProof/>
            <w:webHidden/>
          </w:rPr>
          <w:fldChar w:fldCharType="begin"/>
        </w:r>
        <w:r>
          <w:rPr>
            <w:noProof/>
            <w:webHidden/>
          </w:rPr>
          <w:instrText xml:space="preserve"> PAGEREF _Toc186524708 \h </w:instrText>
        </w:r>
        <w:r>
          <w:rPr>
            <w:noProof/>
            <w:webHidden/>
          </w:rPr>
        </w:r>
        <w:r>
          <w:rPr>
            <w:noProof/>
            <w:webHidden/>
          </w:rPr>
          <w:fldChar w:fldCharType="separate"/>
        </w:r>
        <w:r w:rsidR="004C622B">
          <w:rPr>
            <w:noProof/>
            <w:webHidden/>
          </w:rPr>
          <w:t>41</w:t>
        </w:r>
        <w:r>
          <w:rPr>
            <w:noProof/>
            <w:webHidden/>
          </w:rPr>
          <w:fldChar w:fldCharType="end"/>
        </w:r>
      </w:hyperlink>
    </w:p>
    <w:p w14:paraId="5C83A7E8" w14:textId="5992CB71"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09" w:history="1">
        <w:r w:rsidRPr="00940B82">
          <w:rPr>
            <w:rStyle w:val="Hyperlink"/>
            <w:noProof/>
          </w:rPr>
          <w:t>Hình 16 Biểu đồ phụ thuộc gói</w:t>
        </w:r>
        <w:r>
          <w:rPr>
            <w:noProof/>
            <w:webHidden/>
          </w:rPr>
          <w:tab/>
        </w:r>
        <w:r>
          <w:rPr>
            <w:noProof/>
            <w:webHidden/>
          </w:rPr>
          <w:fldChar w:fldCharType="begin"/>
        </w:r>
        <w:r>
          <w:rPr>
            <w:noProof/>
            <w:webHidden/>
          </w:rPr>
          <w:instrText xml:space="preserve"> PAGEREF _Toc186524709 \h </w:instrText>
        </w:r>
        <w:r>
          <w:rPr>
            <w:noProof/>
            <w:webHidden/>
          </w:rPr>
        </w:r>
        <w:r>
          <w:rPr>
            <w:noProof/>
            <w:webHidden/>
          </w:rPr>
          <w:fldChar w:fldCharType="separate"/>
        </w:r>
        <w:r w:rsidR="004C622B">
          <w:rPr>
            <w:noProof/>
            <w:webHidden/>
          </w:rPr>
          <w:t>42</w:t>
        </w:r>
        <w:r>
          <w:rPr>
            <w:noProof/>
            <w:webHidden/>
          </w:rPr>
          <w:fldChar w:fldCharType="end"/>
        </w:r>
      </w:hyperlink>
    </w:p>
    <w:p w14:paraId="41CD4DB1" w14:textId="09BA088A"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10" w:history="1">
        <w:r w:rsidRPr="00940B82">
          <w:rPr>
            <w:rStyle w:val="Hyperlink"/>
            <w:noProof/>
          </w:rPr>
          <w:t>Hình 17 Biểu đồ thành phần</w:t>
        </w:r>
        <w:r>
          <w:rPr>
            <w:noProof/>
            <w:webHidden/>
          </w:rPr>
          <w:tab/>
        </w:r>
        <w:r>
          <w:rPr>
            <w:noProof/>
            <w:webHidden/>
          </w:rPr>
          <w:fldChar w:fldCharType="begin"/>
        </w:r>
        <w:r>
          <w:rPr>
            <w:noProof/>
            <w:webHidden/>
          </w:rPr>
          <w:instrText xml:space="preserve"> PAGEREF _Toc186524710 \h </w:instrText>
        </w:r>
        <w:r>
          <w:rPr>
            <w:noProof/>
            <w:webHidden/>
          </w:rPr>
        </w:r>
        <w:r>
          <w:rPr>
            <w:noProof/>
            <w:webHidden/>
          </w:rPr>
          <w:fldChar w:fldCharType="separate"/>
        </w:r>
        <w:r w:rsidR="004C622B">
          <w:rPr>
            <w:noProof/>
            <w:webHidden/>
          </w:rPr>
          <w:t>44</w:t>
        </w:r>
        <w:r>
          <w:rPr>
            <w:noProof/>
            <w:webHidden/>
          </w:rPr>
          <w:fldChar w:fldCharType="end"/>
        </w:r>
      </w:hyperlink>
    </w:p>
    <w:p w14:paraId="7C2A540B" w14:textId="5CC2816E"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11" w:history="1">
        <w:r w:rsidRPr="00940B82">
          <w:rPr>
            <w:rStyle w:val="Hyperlink"/>
            <w:noProof/>
          </w:rPr>
          <w:t>Hình 18 Lược đồ cơ sở dữ liệu</w:t>
        </w:r>
        <w:r>
          <w:rPr>
            <w:noProof/>
            <w:webHidden/>
          </w:rPr>
          <w:tab/>
        </w:r>
        <w:r>
          <w:rPr>
            <w:noProof/>
            <w:webHidden/>
          </w:rPr>
          <w:fldChar w:fldCharType="begin"/>
        </w:r>
        <w:r>
          <w:rPr>
            <w:noProof/>
            <w:webHidden/>
          </w:rPr>
          <w:instrText xml:space="preserve"> PAGEREF _Toc186524711 \h </w:instrText>
        </w:r>
        <w:r>
          <w:rPr>
            <w:noProof/>
            <w:webHidden/>
          </w:rPr>
        </w:r>
        <w:r>
          <w:rPr>
            <w:noProof/>
            <w:webHidden/>
          </w:rPr>
          <w:fldChar w:fldCharType="separate"/>
        </w:r>
        <w:r w:rsidR="004C622B">
          <w:rPr>
            <w:noProof/>
            <w:webHidden/>
          </w:rPr>
          <w:t>48</w:t>
        </w:r>
        <w:r>
          <w:rPr>
            <w:noProof/>
            <w:webHidden/>
          </w:rPr>
          <w:fldChar w:fldCharType="end"/>
        </w:r>
      </w:hyperlink>
    </w:p>
    <w:p w14:paraId="7EE7148A" w14:textId="7E821BD4"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12" w:history="1">
        <w:r w:rsidRPr="00940B82">
          <w:rPr>
            <w:rStyle w:val="Hyperlink"/>
            <w:noProof/>
          </w:rPr>
          <w:t>Hình 19 Sơ đồ thực thể liên kết</w:t>
        </w:r>
        <w:r>
          <w:rPr>
            <w:noProof/>
            <w:webHidden/>
          </w:rPr>
          <w:tab/>
        </w:r>
        <w:r>
          <w:rPr>
            <w:noProof/>
            <w:webHidden/>
          </w:rPr>
          <w:fldChar w:fldCharType="begin"/>
        </w:r>
        <w:r>
          <w:rPr>
            <w:noProof/>
            <w:webHidden/>
          </w:rPr>
          <w:instrText xml:space="preserve"> PAGEREF _Toc186524712 \h </w:instrText>
        </w:r>
        <w:r>
          <w:rPr>
            <w:noProof/>
            <w:webHidden/>
          </w:rPr>
        </w:r>
        <w:r>
          <w:rPr>
            <w:noProof/>
            <w:webHidden/>
          </w:rPr>
          <w:fldChar w:fldCharType="separate"/>
        </w:r>
        <w:r w:rsidR="004C622B">
          <w:rPr>
            <w:noProof/>
            <w:webHidden/>
          </w:rPr>
          <w:t>49</w:t>
        </w:r>
        <w:r>
          <w:rPr>
            <w:noProof/>
            <w:webHidden/>
          </w:rPr>
          <w:fldChar w:fldCharType="end"/>
        </w:r>
      </w:hyperlink>
    </w:p>
    <w:p w14:paraId="020BFD94" w14:textId="257C47CD"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13" w:history="1">
        <w:r w:rsidRPr="00940B82">
          <w:rPr>
            <w:rStyle w:val="Hyperlink"/>
            <w:noProof/>
          </w:rPr>
          <w:t>Hình 20 Giao diện chính khách</w:t>
        </w:r>
        <w:r>
          <w:rPr>
            <w:noProof/>
            <w:webHidden/>
          </w:rPr>
          <w:tab/>
        </w:r>
        <w:r>
          <w:rPr>
            <w:noProof/>
            <w:webHidden/>
          </w:rPr>
          <w:fldChar w:fldCharType="begin"/>
        </w:r>
        <w:r>
          <w:rPr>
            <w:noProof/>
            <w:webHidden/>
          </w:rPr>
          <w:instrText xml:space="preserve"> PAGEREF _Toc186524713 \h </w:instrText>
        </w:r>
        <w:r>
          <w:rPr>
            <w:noProof/>
            <w:webHidden/>
          </w:rPr>
        </w:r>
        <w:r>
          <w:rPr>
            <w:noProof/>
            <w:webHidden/>
          </w:rPr>
          <w:fldChar w:fldCharType="separate"/>
        </w:r>
        <w:r w:rsidR="004C622B">
          <w:rPr>
            <w:noProof/>
            <w:webHidden/>
          </w:rPr>
          <w:t>51</w:t>
        </w:r>
        <w:r>
          <w:rPr>
            <w:noProof/>
            <w:webHidden/>
          </w:rPr>
          <w:fldChar w:fldCharType="end"/>
        </w:r>
      </w:hyperlink>
    </w:p>
    <w:p w14:paraId="210BCB98" w14:textId="170B1518"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14" w:history="1">
        <w:r w:rsidRPr="00940B82">
          <w:rPr>
            <w:rStyle w:val="Hyperlink"/>
            <w:noProof/>
          </w:rPr>
          <w:t>Hình 21 Giao diện phần About us</w:t>
        </w:r>
        <w:r>
          <w:rPr>
            <w:noProof/>
            <w:webHidden/>
          </w:rPr>
          <w:tab/>
        </w:r>
        <w:r>
          <w:rPr>
            <w:noProof/>
            <w:webHidden/>
          </w:rPr>
          <w:fldChar w:fldCharType="begin"/>
        </w:r>
        <w:r>
          <w:rPr>
            <w:noProof/>
            <w:webHidden/>
          </w:rPr>
          <w:instrText xml:space="preserve"> PAGEREF _Toc186524714 \h </w:instrText>
        </w:r>
        <w:r>
          <w:rPr>
            <w:noProof/>
            <w:webHidden/>
          </w:rPr>
        </w:r>
        <w:r>
          <w:rPr>
            <w:noProof/>
            <w:webHidden/>
          </w:rPr>
          <w:fldChar w:fldCharType="separate"/>
        </w:r>
        <w:r w:rsidR="004C622B">
          <w:rPr>
            <w:noProof/>
            <w:webHidden/>
          </w:rPr>
          <w:t>51</w:t>
        </w:r>
        <w:r>
          <w:rPr>
            <w:noProof/>
            <w:webHidden/>
          </w:rPr>
          <w:fldChar w:fldCharType="end"/>
        </w:r>
      </w:hyperlink>
    </w:p>
    <w:p w14:paraId="5C8E3BDE" w14:textId="4EA17022"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15" w:history="1">
        <w:r w:rsidRPr="00940B82">
          <w:rPr>
            <w:rStyle w:val="Hyperlink"/>
            <w:noProof/>
          </w:rPr>
          <w:t>Hình 22 Giao diện hiển thị thông báo</w:t>
        </w:r>
        <w:r>
          <w:rPr>
            <w:noProof/>
            <w:webHidden/>
          </w:rPr>
          <w:tab/>
        </w:r>
        <w:r>
          <w:rPr>
            <w:noProof/>
            <w:webHidden/>
          </w:rPr>
          <w:fldChar w:fldCharType="begin"/>
        </w:r>
        <w:r>
          <w:rPr>
            <w:noProof/>
            <w:webHidden/>
          </w:rPr>
          <w:instrText xml:space="preserve"> PAGEREF _Toc186524715 \h </w:instrText>
        </w:r>
        <w:r>
          <w:rPr>
            <w:noProof/>
            <w:webHidden/>
          </w:rPr>
        </w:r>
        <w:r>
          <w:rPr>
            <w:noProof/>
            <w:webHidden/>
          </w:rPr>
          <w:fldChar w:fldCharType="separate"/>
        </w:r>
        <w:r w:rsidR="004C622B">
          <w:rPr>
            <w:noProof/>
            <w:webHidden/>
          </w:rPr>
          <w:t>52</w:t>
        </w:r>
        <w:r>
          <w:rPr>
            <w:noProof/>
            <w:webHidden/>
          </w:rPr>
          <w:fldChar w:fldCharType="end"/>
        </w:r>
      </w:hyperlink>
    </w:p>
    <w:p w14:paraId="579BA696" w14:textId="19AAC44F"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16" w:history="1">
        <w:r w:rsidRPr="00940B82">
          <w:rPr>
            <w:rStyle w:val="Hyperlink"/>
            <w:noProof/>
          </w:rPr>
          <w:t>Hình 23 Giao diện hiển thị phần Events</w:t>
        </w:r>
        <w:r>
          <w:rPr>
            <w:noProof/>
            <w:webHidden/>
          </w:rPr>
          <w:tab/>
        </w:r>
        <w:r>
          <w:rPr>
            <w:noProof/>
            <w:webHidden/>
          </w:rPr>
          <w:fldChar w:fldCharType="begin"/>
        </w:r>
        <w:r>
          <w:rPr>
            <w:noProof/>
            <w:webHidden/>
          </w:rPr>
          <w:instrText xml:space="preserve"> PAGEREF _Toc186524716 \h </w:instrText>
        </w:r>
        <w:r>
          <w:rPr>
            <w:noProof/>
            <w:webHidden/>
          </w:rPr>
        </w:r>
        <w:r>
          <w:rPr>
            <w:noProof/>
            <w:webHidden/>
          </w:rPr>
          <w:fldChar w:fldCharType="separate"/>
        </w:r>
        <w:r w:rsidR="004C622B">
          <w:rPr>
            <w:noProof/>
            <w:webHidden/>
          </w:rPr>
          <w:t>52</w:t>
        </w:r>
        <w:r>
          <w:rPr>
            <w:noProof/>
            <w:webHidden/>
          </w:rPr>
          <w:fldChar w:fldCharType="end"/>
        </w:r>
      </w:hyperlink>
    </w:p>
    <w:p w14:paraId="0952BAC3" w14:textId="0DD42F6D"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17" w:history="1">
        <w:r w:rsidRPr="00940B82">
          <w:rPr>
            <w:rStyle w:val="Hyperlink"/>
            <w:noProof/>
          </w:rPr>
          <w:t>Hình 24 Contact và Footer</w:t>
        </w:r>
        <w:r>
          <w:rPr>
            <w:noProof/>
            <w:webHidden/>
          </w:rPr>
          <w:tab/>
        </w:r>
        <w:r>
          <w:rPr>
            <w:noProof/>
            <w:webHidden/>
          </w:rPr>
          <w:fldChar w:fldCharType="begin"/>
        </w:r>
        <w:r>
          <w:rPr>
            <w:noProof/>
            <w:webHidden/>
          </w:rPr>
          <w:instrText xml:space="preserve"> PAGEREF _Toc186524717 \h </w:instrText>
        </w:r>
        <w:r>
          <w:rPr>
            <w:noProof/>
            <w:webHidden/>
          </w:rPr>
        </w:r>
        <w:r>
          <w:rPr>
            <w:noProof/>
            <w:webHidden/>
          </w:rPr>
          <w:fldChar w:fldCharType="separate"/>
        </w:r>
        <w:r w:rsidR="004C622B">
          <w:rPr>
            <w:noProof/>
            <w:webHidden/>
          </w:rPr>
          <w:t>53</w:t>
        </w:r>
        <w:r>
          <w:rPr>
            <w:noProof/>
            <w:webHidden/>
          </w:rPr>
          <w:fldChar w:fldCharType="end"/>
        </w:r>
      </w:hyperlink>
    </w:p>
    <w:p w14:paraId="45D37E64" w14:textId="5A2C14D2"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18" w:history="1">
        <w:r w:rsidRPr="00940B82">
          <w:rPr>
            <w:rStyle w:val="Hyperlink"/>
            <w:noProof/>
          </w:rPr>
          <w:t>Hình 25 Giao diện đăng nhập</w:t>
        </w:r>
        <w:r>
          <w:rPr>
            <w:noProof/>
            <w:webHidden/>
          </w:rPr>
          <w:tab/>
        </w:r>
        <w:r>
          <w:rPr>
            <w:noProof/>
            <w:webHidden/>
          </w:rPr>
          <w:fldChar w:fldCharType="begin"/>
        </w:r>
        <w:r>
          <w:rPr>
            <w:noProof/>
            <w:webHidden/>
          </w:rPr>
          <w:instrText xml:space="preserve"> PAGEREF _Toc186524718 \h </w:instrText>
        </w:r>
        <w:r>
          <w:rPr>
            <w:noProof/>
            <w:webHidden/>
          </w:rPr>
        </w:r>
        <w:r>
          <w:rPr>
            <w:noProof/>
            <w:webHidden/>
          </w:rPr>
          <w:fldChar w:fldCharType="separate"/>
        </w:r>
        <w:r w:rsidR="004C622B">
          <w:rPr>
            <w:noProof/>
            <w:webHidden/>
          </w:rPr>
          <w:t>53</w:t>
        </w:r>
        <w:r>
          <w:rPr>
            <w:noProof/>
            <w:webHidden/>
          </w:rPr>
          <w:fldChar w:fldCharType="end"/>
        </w:r>
      </w:hyperlink>
    </w:p>
    <w:p w14:paraId="5DA49AF8" w14:textId="516F64E4"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19" w:history="1">
        <w:r w:rsidRPr="00940B82">
          <w:rPr>
            <w:rStyle w:val="Hyperlink"/>
            <w:noProof/>
          </w:rPr>
          <w:t>Hình 26 Giao diện chọn role</w:t>
        </w:r>
        <w:r>
          <w:rPr>
            <w:noProof/>
            <w:webHidden/>
          </w:rPr>
          <w:tab/>
        </w:r>
        <w:r>
          <w:rPr>
            <w:noProof/>
            <w:webHidden/>
          </w:rPr>
          <w:fldChar w:fldCharType="begin"/>
        </w:r>
        <w:r>
          <w:rPr>
            <w:noProof/>
            <w:webHidden/>
          </w:rPr>
          <w:instrText xml:space="preserve"> PAGEREF _Toc186524719 \h </w:instrText>
        </w:r>
        <w:r>
          <w:rPr>
            <w:noProof/>
            <w:webHidden/>
          </w:rPr>
        </w:r>
        <w:r>
          <w:rPr>
            <w:noProof/>
            <w:webHidden/>
          </w:rPr>
          <w:fldChar w:fldCharType="separate"/>
        </w:r>
        <w:r w:rsidR="004C622B">
          <w:rPr>
            <w:noProof/>
            <w:webHidden/>
          </w:rPr>
          <w:t>54</w:t>
        </w:r>
        <w:r>
          <w:rPr>
            <w:noProof/>
            <w:webHidden/>
          </w:rPr>
          <w:fldChar w:fldCharType="end"/>
        </w:r>
      </w:hyperlink>
    </w:p>
    <w:p w14:paraId="0ED9F15E" w14:textId="42FC1D2D"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20" w:history="1">
        <w:r w:rsidRPr="00940B82">
          <w:rPr>
            <w:rStyle w:val="Hyperlink"/>
            <w:noProof/>
          </w:rPr>
          <w:t>Hình 27 Giao diện đăng nhập của admin</w:t>
        </w:r>
        <w:r>
          <w:rPr>
            <w:noProof/>
            <w:webHidden/>
          </w:rPr>
          <w:tab/>
        </w:r>
        <w:r>
          <w:rPr>
            <w:noProof/>
            <w:webHidden/>
          </w:rPr>
          <w:fldChar w:fldCharType="begin"/>
        </w:r>
        <w:r>
          <w:rPr>
            <w:noProof/>
            <w:webHidden/>
          </w:rPr>
          <w:instrText xml:space="preserve"> PAGEREF _Toc186524720 \h </w:instrText>
        </w:r>
        <w:r>
          <w:rPr>
            <w:noProof/>
            <w:webHidden/>
          </w:rPr>
        </w:r>
        <w:r>
          <w:rPr>
            <w:noProof/>
            <w:webHidden/>
          </w:rPr>
          <w:fldChar w:fldCharType="separate"/>
        </w:r>
        <w:r w:rsidR="004C622B">
          <w:rPr>
            <w:noProof/>
            <w:webHidden/>
          </w:rPr>
          <w:t>54</w:t>
        </w:r>
        <w:r>
          <w:rPr>
            <w:noProof/>
            <w:webHidden/>
          </w:rPr>
          <w:fldChar w:fldCharType="end"/>
        </w:r>
      </w:hyperlink>
    </w:p>
    <w:p w14:paraId="5A0D4B62" w14:textId="35B3A4E5"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21" w:history="1">
        <w:r w:rsidRPr="00940B82">
          <w:rPr>
            <w:rStyle w:val="Hyperlink"/>
            <w:noProof/>
          </w:rPr>
          <w:t>Hình 28 Giao diện đăng nhập của sinh viên</w:t>
        </w:r>
        <w:r>
          <w:rPr>
            <w:noProof/>
            <w:webHidden/>
          </w:rPr>
          <w:tab/>
        </w:r>
        <w:r>
          <w:rPr>
            <w:noProof/>
            <w:webHidden/>
          </w:rPr>
          <w:fldChar w:fldCharType="begin"/>
        </w:r>
        <w:r>
          <w:rPr>
            <w:noProof/>
            <w:webHidden/>
          </w:rPr>
          <w:instrText xml:space="preserve"> PAGEREF _Toc186524721 \h </w:instrText>
        </w:r>
        <w:r>
          <w:rPr>
            <w:noProof/>
            <w:webHidden/>
          </w:rPr>
        </w:r>
        <w:r>
          <w:rPr>
            <w:noProof/>
            <w:webHidden/>
          </w:rPr>
          <w:fldChar w:fldCharType="separate"/>
        </w:r>
        <w:r w:rsidR="004C622B">
          <w:rPr>
            <w:noProof/>
            <w:webHidden/>
          </w:rPr>
          <w:t>54</w:t>
        </w:r>
        <w:r>
          <w:rPr>
            <w:noProof/>
            <w:webHidden/>
          </w:rPr>
          <w:fldChar w:fldCharType="end"/>
        </w:r>
      </w:hyperlink>
    </w:p>
    <w:p w14:paraId="4B11DD32" w14:textId="217BCA0A"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22" w:history="1">
        <w:r w:rsidRPr="00940B82">
          <w:rPr>
            <w:rStyle w:val="Hyperlink"/>
            <w:noProof/>
          </w:rPr>
          <w:t>Hình 29 Giao diện đăng nhập của giáo viên</w:t>
        </w:r>
        <w:r>
          <w:rPr>
            <w:noProof/>
            <w:webHidden/>
          </w:rPr>
          <w:tab/>
        </w:r>
        <w:r>
          <w:rPr>
            <w:noProof/>
            <w:webHidden/>
          </w:rPr>
          <w:fldChar w:fldCharType="begin"/>
        </w:r>
        <w:r>
          <w:rPr>
            <w:noProof/>
            <w:webHidden/>
          </w:rPr>
          <w:instrText xml:space="preserve"> PAGEREF _Toc186524722 \h </w:instrText>
        </w:r>
        <w:r>
          <w:rPr>
            <w:noProof/>
            <w:webHidden/>
          </w:rPr>
        </w:r>
        <w:r>
          <w:rPr>
            <w:noProof/>
            <w:webHidden/>
          </w:rPr>
          <w:fldChar w:fldCharType="separate"/>
        </w:r>
        <w:r w:rsidR="004C622B">
          <w:rPr>
            <w:noProof/>
            <w:webHidden/>
          </w:rPr>
          <w:t>55</w:t>
        </w:r>
        <w:r>
          <w:rPr>
            <w:noProof/>
            <w:webHidden/>
          </w:rPr>
          <w:fldChar w:fldCharType="end"/>
        </w:r>
      </w:hyperlink>
    </w:p>
    <w:p w14:paraId="075FA4E7" w14:textId="6F4A42E7"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23" w:history="1">
        <w:r w:rsidRPr="00940B82">
          <w:rPr>
            <w:rStyle w:val="Hyperlink"/>
            <w:noProof/>
          </w:rPr>
          <w:t>Hình 30. Giao diện chính của admin</w:t>
        </w:r>
        <w:r>
          <w:rPr>
            <w:noProof/>
            <w:webHidden/>
          </w:rPr>
          <w:tab/>
        </w:r>
        <w:r>
          <w:rPr>
            <w:noProof/>
            <w:webHidden/>
          </w:rPr>
          <w:fldChar w:fldCharType="begin"/>
        </w:r>
        <w:r>
          <w:rPr>
            <w:noProof/>
            <w:webHidden/>
          </w:rPr>
          <w:instrText xml:space="preserve"> PAGEREF _Toc186524723 \h </w:instrText>
        </w:r>
        <w:r>
          <w:rPr>
            <w:noProof/>
            <w:webHidden/>
          </w:rPr>
        </w:r>
        <w:r>
          <w:rPr>
            <w:noProof/>
            <w:webHidden/>
          </w:rPr>
          <w:fldChar w:fldCharType="separate"/>
        </w:r>
        <w:r w:rsidR="004C622B">
          <w:rPr>
            <w:noProof/>
            <w:webHidden/>
          </w:rPr>
          <w:t>55</w:t>
        </w:r>
        <w:r>
          <w:rPr>
            <w:noProof/>
            <w:webHidden/>
          </w:rPr>
          <w:fldChar w:fldCharType="end"/>
        </w:r>
      </w:hyperlink>
    </w:p>
    <w:p w14:paraId="7B45EE4F" w14:textId="7B44B82F"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24" w:history="1">
        <w:r w:rsidRPr="00940B82">
          <w:rPr>
            <w:rStyle w:val="Hyperlink"/>
            <w:noProof/>
          </w:rPr>
          <w:t>Hình 31 Chức năng quản lí thông sinh viên</w:t>
        </w:r>
        <w:r>
          <w:rPr>
            <w:noProof/>
            <w:webHidden/>
          </w:rPr>
          <w:tab/>
        </w:r>
        <w:r>
          <w:rPr>
            <w:noProof/>
            <w:webHidden/>
          </w:rPr>
          <w:fldChar w:fldCharType="begin"/>
        </w:r>
        <w:r>
          <w:rPr>
            <w:noProof/>
            <w:webHidden/>
          </w:rPr>
          <w:instrText xml:space="preserve"> PAGEREF _Toc186524724 \h </w:instrText>
        </w:r>
        <w:r>
          <w:rPr>
            <w:noProof/>
            <w:webHidden/>
          </w:rPr>
        </w:r>
        <w:r>
          <w:rPr>
            <w:noProof/>
            <w:webHidden/>
          </w:rPr>
          <w:fldChar w:fldCharType="separate"/>
        </w:r>
        <w:r w:rsidR="004C622B">
          <w:rPr>
            <w:noProof/>
            <w:webHidden/>
          </w:rPr>
          <w:t>56</w:t>
        </w:r>
        <w:r>
          <w:rPr>
            <w:noProof/>
            <w:webHidden/>
          </w:rPr>
          <w:fldChar w:fldCharType="end"/>
        </w:r>
      </w:hyperlink>
    </w:p>
    <w:p w14:paraId="44D435F9" w14:textId="39467B86"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25" w:history="1">
        <w:r w:rsidRPr="00940B82">
          <w:rPr>
            <w:rStyle w:val="Hyperlink"/>
            <w:noProof/>
          </w:rPr>
          <w:t>Hình 32 Chức năng thêm giáo viên</w:t>
        </w:r>
        <w:r>
          <w:rPr>
            <w:noProof/>
            <w:webHidden/>
          </w:rPr>
          <w:tab/>
        </w:r>
        <w:r>
          <w:rPr>
            <w:noProof/>
            <w:webHidden/>
          </w:rPr>
          <w:fldChar w:fldCharType="begin"/>
        </w:r>
        <w:r>
          <w:rPr>
            <w:noProof/>
            <w:webHidden/>
          </w:rPr>
          <w:instrText xml:space="preserve"> PAGEREF _Toc186524725 \h </w:instrText>
        </w:r>
        <w:r>
          <w:rPr>
            <w:noProof/>
            <w:webHidden/>
          </w:rPr>
        </w:r>
        <w:r>
          <w:rPr>
            <w:noProof/>
            <w:webHidden/>
          </w:rPr>
          <w:fldChar w:fldCharType="separate"/>
        </w:r>
        <w:r w:rsidR="004C622B">
          <w:rPr>
            <w:noProof/>
            <w:webHidden/>
          </w:rPr>
          <w:t>56</w:t>
        </w:r>
        <w:r>
          <w:rPr>
            <w:noProof/>
            <w:webHidden/>
          </w:rPr>
          <w:fldChar w:fldCharType="end"/>
        </w:r>
      </w:hyperlink>
    </w:p>
    <w:p w14:paraId="1C27733E" w14:textId="1F152E8D"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26" w:history="1">
        <w:r w:rsidRPr="00940B82">
          <w:rPr>
            <w:rStyle w:val="Hyperlink"/>
            <w:noProof/>
          </w:rPr>
          <w:t>Hình 33 Chức năng cập nhật giáo viên</w:t>
        </w:r>
        <w:r>
          <w:rPr>
            <w:noProof/>
            <w:webHidden/>
          </w:rPr>
          <w:tab/>
        </w:r>
        <w:r>
          <w:rPr>
            <w:noProof/>
            <w:webHidden/>
          </w:rPr>
          <w:fldChar w:fldCharType="begin"/>
        </w:r>
        <w:r>
          <w:rPr>
            <w:noProof/>
            <w:webHidden/>
          </w:rPr>
          <w:instrText xml:space="preserve"> PAGEREF _Toc186524726 \h </w:instrText>
        </w:r>
        <w:r>
          <w:rPr>
            <w:noProof/>
            <w:webHidden/>
          </w:rPr>
        </w:r>
        <w:r>
          <w:rPr>
            <w:noProof/>
            <w:webHidden/>
          </w:rPr>
          <w:fldChar w:fldCharType="separate"/>
        </w:r>
        <w:r w:rsidR="004C622B">
          <w:rPr>
            <w:noProof/>
            <w:webHidden/>
          </w:rPr>
          <w:t>57</w:t>
        </w:r>
        <w:r>
          <w:rPr>
            <w:noProof/>
            <w:webHidden/>
          </w:rPr>
          <w:fldChar w:fldCharType="end"/>
        </w:r>
      </w:hyperlink>
    </w:p>
    <w:p w14:paraId="307CC693" w14:textId="5BFEBE7A"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27" w:history="1">
        <w:r w:rsidRPr="00940B82">
          <w:rPr>
            <w:rStyle w:val="Hyperlink"/>
            <w:noProof/>
          </w:rPr>
          <w:t>Hình 34 Xác nhận xoá giáo viên</w:t>
        </w:r>
        <w:r>
          <w:rPr>
            <w:noProof/>
            <w:webHidden/>
          </w:rPr>
          <w:tab/>
        </w:r>
        <w:r>
          <w:rPr>
            <w:noProof/>
            <w:webHidden/>
          </w:rPr>
          <w:fldChar w:fldCharType="begin"/>
        </w:r>
        <w:r>
          <w:rPr>
            <w:noProof/>
            <w:webHidden/>
          </w:rPr>
          <w:instrText xml:space="preserve"> PAGEREF _Toc186524727 \h </w:instrText>
        </w:r>
        <w:r>
          <w:rPr>
            <w:noProof/>
            <w:webHidden/>
          </w:rPr>
        </w:r>
        <w:r>
          <w:rPr>
            <w:noProof/>
            <w:webHidden/>
          </w:rPr>
          <w:fldChar w:fldCharType="separate"/>
        </w:r>
        <w:r w:rsidR="004C622B">
          <w:rPr>
            <w:noProof/>
            <w:webHidden/>
          </w:rPr>
          <w:t>57</w:t>
        </w:r>
        <w:r>
          <w:rPr>
            <w:noProof/>
            <w:webHidden/>
          </w:rPr>
          <w:fldChar w:fldCharType="end"/>
        </w:r>
      </w:hyperlink>
    </w:p>
    <w:p w14:paraId="3DDABFF5" w14:textId="270D3829"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28" w:history="1">
        <w:r w:rsidRPr="00940B82">
          <w:rPr>
            <w:rStyle w:val="Hyperlink"/>
            <w:noProof/>
          </w:rPr>
          <w:t>Hình 35 Giao diện quản lí khoá học</w:t>
        </w:r>
        <w:r>
          <w:rPr>
            <w:noProof/>
            <w:webHidden/>
          </w:rPr>
          <w:tab/>
        </w:r>
        <w:r>
          <w:rPr>
            <w:noProof/>
            <w:webHidden/>
          </w:rPr>
          <w:fldChar w:fldCharType="begin"/>
        </w:r>
        <w:r>
          <w:rPr>
            <w:noProof/>
            <w:webHidden/>
          </w:rPr>
          <w:instrText xml:space="preserve"> PAGEREF _Toc186524728 \h </w:instrText>
        </w:r>
        <w:r>
          <w:rPr>
            <w:noProof/>
            <w:webHidden/>
          </w:rPr>
        </w:r>
        <w:r>
          <w:rPr>
            <w:noProof/>
            <w:webHidden/>
          </w:rPr>
          <w:fldChar w:fldCharType="separate"/>
        </w:r>
        <w:r w:rsidR="004C622B">
          <w:rPr>
            <w:noProof/>
            <w:webHidden/>
          </w:rPr>
          <w:t>58</w:t>
        </w:r>
        <w:r>
          <w:rPr>
            <w:noProof/>
            <w:webHidden/>
          </w:rPr>
          <w:fldChar w:fldCharType="end"/>
        </w:r>
      </w:hyperlink>
    </w:p>
    <w:p w14:paraId="0C02E995" w14:textId="7138189F"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29" w:history="1">
        <w:r w:rsidRPr="00940B82">
          <w:rPr>
            <w:rStyle w:val="Hyperlink"/>
            <w:noProof/>
          </w:rPr>
          <w:t>Hình 36 Chức năng thêm khoá học</w:t>
        </w:r>
        <w:r>
          <w:rPr>
            <w:noProof/>
            <w:webHidden/>
          </w:rPr>
          <w:tab/>
        </w:r>
        <w:r>
          <w:rPr>
            <w:noProof/>
            <w:webHidden/>
          </w:rPr>
          <w:fldChar w:fldCharType="begin"/>
        </w:r>
        <w:r>
          <w:rPr>
            <w:noProof/>
            <w:webHidden/>
          </w:rPr>
          <w:instrText xml:space="preserve"> PAGEREF _Toc186524729 \h </w:instrText>
        </w:r>
        <w:r>
          <w:rPr>
            <w:noProof/>
            <w:webHidden/>
          </w:rPr>
        </w:r>
        <w:r>
          <w:rPr>
            <w:noProof/>
            <w:webHidden/>
          </w:rPr>
          <w:fldChar w:fldCharType="separate"/>
        </w:r>
        <w:r w:rsidR="004C622B">
          <w:rPr>
            <w:noProof/>
            <w:webHidden/>
          </w:rPr>
          <w:t>58</w:t>
        </w:r>
        <w:r>
          <w:rPr>
            <w:noProof/>
            <w:webHidden/>
          </w:rPr>
          <w:fldChar w:fldCharType="end"/>
        </w:r>
      </w:hyperlink>
    </w:p>
    <w:p w14:paraId="66C7A8DB" w14:textId="2206DE2D"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30" w:history="1">
        <w:r w:rsidRPr="00940B82">
          <w:rPr>
            <w:rStyle w:val="Hyperlink"/>
            <w:noProof/>
          </w:rPr>
          <w:t>Hình 37 Chức năng cập nhật khoá học</w:t>
        </w:r>
        <w:r>
          <w:rPr>
            <w:noProof/>
            <w:webHidden/>
          </w:rPr>
          <w:tab/>
        </w:r>
        <w:r>
          <w:rPr>
            <w:noProof/>
            <w:webHidden/>
          </w:rPr>
          <w:fldChar w:fldCharType="begin"/>
        </w:r>
        <w:r>
          <w:rPr>
            <w:noProof/>
            <w:webHidden/>
          </w:rPr>
          <w:instrText xml:space="preserve"> PAGEREF _Toc186524730 \h </w:instrText>
        </w:r>
        <w:r>
          <w:rPr>
            <w:noProof/>
            <w:webHidden/>
          </w:rPr>
        </w:r>
        <w:r>
          <w:rPr>
            <w:noProof/>
            <w:webHidden/>
          </w:rPr>
          <w:fldChar w:fldCharType="separate"/>
        </w:r>
        <w:r w:rsidR="004C622B">
          <w:rPr>
            <w:noProof/>
            <w:webHidden/>
          </w:rPr>
          <w:t>58</w:t>
        </w:r>
        <w:r>
          <w:rPr>
            <w:noProof/>
            <w:webHidden/>
          </w:rPr>
          <w:fldChar w:fldCharType="end"/>
        </w:r>
      </w:hyperlink>
    </w:p>
    <w:p w14:paraId="14A5CE73" w14:textId="433DBDEE"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31" w:history="1">
        <w:r w:rsidRPr="00940B82">
          <w:rPr>
            <w:rStyle w:val="Hyperlink"/>
            <w:noProof/>
          </w:rPr>
          <w:t>Hình 38 Chức năng xoá khoá học</w:t>
        </w:r>
        <w:r>
          <w:rPr>
            <w:noProof/>
            <w:webHidden/>
          </w:rPr>
          <w:tab/>
        </w:r>
        <w:r>
          <w:rPr>
            <w:noProof/>
            <w:webHidden/>
          </w:rPr>
          <w:fldChar w:fldCharType="begin"/>
        </w:r>
        <w:r>
          <w:rPr>
            <w:noProof/>
            <w:webHidden/>
          </w:rPr>
          <w:instrText xml:space="preserve"> PAGEREF _Toc186524731 \h </w:instrText>
        </w:r>
        <w:r>
          <w:rPr>
            <w:noProof/>
            <w:webHidden/>
          </w:rPr>
        </w:r>
        <w:r>
          <w:rPr>
            <w:noProof/>
            <w:webHidden/>
          </w:rPr>
          <w:fldChar w:fldCharType="separate"/>
        </w:r>
        <w:r w:rsidR="004C622B">
          <w:rPr>
            <w:noProof/>
            <w:webHidden/>
          </w:rPr>
          <w:t>59</w:t>
        </w:r>
        <w:r>
          <w:rPr>
            <w:noProof/>
            <w:webHidden/>
          </w:rPr>
          <w:fldChar w:fldCharType="end"/>
        </w:r>
      </w:hyperlink>
    </w:p>
    <w:p w14:paraId="37EDD30A" w14:textId="13F661C4"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32" w:history="1">
        <w:r w:rsidRPr="00940B82">
          <w:rPr>
            <w:rStyle w:val="Hyperlink"/>
            <w:noProof/>
          </w:rPr>
          <w:t>Hình 39 Giao diện quản lí lớp học</w:t>
        </w:r>
        <w:r>
          <w:rPr>
            <w:noProof/>
            <w:webHidden/>
          </w:rPr>
          <w:tab/>
        </w:r>
        <w:r>
          <w:rPr>
            <w:noProof/>
            <w:webHidden/>
          </w:rPr>
          <w:fldChar w:fldCharType="begin"/>
        </w:r>
        <w:r>
          <w:rPr>
            <w:noProof/>
            <w:webHidden/>
          </w:rPr>
          <w:instrText xml:space="preserve"> PAGEREF _Toc186524732 \h </w:instrText>
        </w:r>
        <w:r>
          <w:rPr>
            <w:noProof/>
            <w:webHidden/>
          </w:rPr>
        </w:r>
        <w:r>
          <w:rPr>
            <w:noProof/>
            <w:webHidden/>
          </w:rPr>
          <w:fldChar w:fldCharType="separate"/>
        </w:r>
        <w:r w:rsidR="004C622B">
          <w:rPr>
            <w:noProof/>
            <w:webHidden/>
          </w:rPr>
          <w:t>59</w:t>
        </w:r>
        <w:r>
          <w:rPr>
            <w:noProof/>
            <w:webHidden/>
          </w:rPr>
          <w:fldChar w:fldCharType="end"/>
        </w:r>
      </w:hyperlink>
    </w:p>
    <w:p w14:paraId="39C6087D" w14:textId="2AEB03B6"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33" w:history="1">
        <w:r w:rsidRPr="00940B82">
          <w:rPr>
            <w:rStyle w:val="Hyperlink"/>
            <w:noProof/>
          </w:rPr>
          <w:t>Hình 40 Giao diện người dùng giáo viên</w:t>
        </w:r>
        <w:r>
          <w:rPr>
            <w:noProof/>
            <w:webHidden/>
          </w:rPr>
          <w:tab/>
        </w:r>
        <w:r>
          <w:rPr>
            <w:noProof/>
            <w:webHidden/>
          </w:rPr>
          <w:fldChar w:fldCharType="begin"/>
        </w:r>
        <w:r>
          <w:rPr>
            <w:noProof/>
            <w:webHidden/>
          </w:rPr>
          <w:instrText xml:space="preserve"> PAGEREF _Toc186524733 \h </w:instrText>
        </w:r>
        <w:r>
          <w:rPr>
            <w:noProof/>
            <w:webHidden/>
          </w:rPr>
        </w:r>
        <w:r>
          <w:rPr>
            <w:noProof/>
            <w:webHidden/>
          </w:rPr>
          <w:fldChar w:fldCharType="separate"/>
        </w:r>
        <w:r w:rsidR="004C622B">
          <w:rPr>
            <w:noProof/>
            <w:webHidden/>
          </w:rPr>
          <w:t>59</w:t>
        </w:r>
        <w:r>
          <w:rPr>
            <w:noProof/>
            <w:webHidden/>
          </w:rPr>
          <w:fldChar w:fldCharType="end"/>
        </w:r>
      </w:hyperlink>
    </w:p>
    <w:p w14:paraId="7D4085CA" w14:textId="59AE99A1"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34" w:history="1">
        <w:r w:rsidRPr="00940B82">
          <w:rPr>
            <w:rStyle w:val="Hyperlink"/>
            <w:noProof/>
          </w:rPr>
          <w:t>Hình 41 Giao diện quản lí lớp giảng dạy</w:t>
        </w:r>
        <w:r>
          <w:rPr>
            <w:noProof/>
            <w:webHidden/>
          </w:rPr>
          <w:tab/>
        </w:r>
        <w:r>
          <w:rPr>
            <w:noProof/>
            <w:webHidden/>
          </w:rPr>
          <w:fldChar w:fldCharType="begin"/>
        </w:r>
        <w:r>
          <w:rPr>
            <w:noProof/>
            <w:webHidden/>
          </w:rPr>
          <w:instrText xml:space="preserve"> PAGEREF _Toc186524734 \h </w:instrText>
        </w:r>
        <w:r>
          <w:rPr>
            <w:noProof/>
            <w:webHidden/>
          </w:rPr>
        </w:r>
        <w:r>
          <w:rPr>
            <w:noProof/>
            <w:webHidden/>
          </w:rPr>
          <w:fldChar w:fldCharType="separate"/>
        </w:r>
        <w:r w:rsidR="004C622B">
          <w:rPr>
            <w:noProof/>
            <w:webHidden/>
          </w:rPr>
          <w:t>60</w:t>
        </w:r>
        <w:r>
          <w:rPr>
            <w:noProof/>
            <w:webHidden/>
          </w:rPr>
          <w:fldChar w:fldCharType="end"/>
        </w:r>
      </w:hyperlink>
    </w:p>
    <w:p w14:paraId="2F59832E" w14:textId="6E7B467E"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35" w:history="1">
        <w:r w:rsidRPr="00940B82">
          <w:rPr>
            <w:rStyle w:val="Hyperlink"/>
            <w:noProof/>
          </w:rPr>
          <w:t>Hình 42 Giao diện quản lí sinh viên của giảng viên</w:t>
        </w:r>
        <w:r>
          <w:rPr>
            <w:noProof/>
            <w:webHidden/>
          </w:rPr>
          <w:tab/>
        </w:r>
        <w:r>
          <w:rPr>
            <w:noProof/>
            <w:webHidden/>
          </w:rPr>
          <w:fldChar w:fldCharType="begin"/>
        </w:r>
        <w:r>
          <w:rPr>
            <w:noProof/>
            <w:webHidden/>
          </w:rPr>
          <w:instrText xml:space="preserve"> PAGEREF _Toc186524735 \h </w:instrText>
        </w:r>
        <w:r>
          <w:rPr>
            <w:noProof/>
            <w:webHidden/>
          </w:rPr>
        </w:r>
        <w:r>
          <w:rPr>
            <w:noProof/>
            <w:webHidden/>
          </w:rPr>
          <w:fldChar w:fldCharType="separate"/>
        </w:r>
        <w:r w:rsidR="004C622B">
          <w:rPr>
            <w:noProof/>
            <w:webHidden/>
          </w:rPr>
          <w:t>60</w:t>
        </w:r>
        <w:r>
          <w:rPr>
            <w:noProof/>
            <w:webHidden/>
          </w:rPr>
          <w:fldChar w:fldCharType="end"/>
        </w:r>
      </w:hyperlink>
    </w:p>
    <w:p w14:paraId="180A4BAA" w14:textId="2B7FC8C3"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36" w:history="1">
        <w:r w:rsidRPr="00940B82">
          <w:rPr>
            <w:rStyle w:val="Hyperlink"/>
            <w:noProof/>
          </w:rPr>
          <w:t>Hình 43 Giao diện nhập điểm của giáo viên</w:t>
        </w:r>
        <w:r>
          <w:rPr>
            <w:noProof/>
            <w:webHidden/>
          </w:rPr>
          <w:tab/>
        </w:r>
        <w:r>
          <w:rPr>
            <w:noProof/>
            <w:webHidden/>
          </w:rPr>
          <w:fldChar w:fldCharType="begin"/>
        </w:r>
        <w:r>
          <w:rPr>
            <w:noProof/>
            <w:webHidden/>
          </w:rPr>
          <w:instrText xml:space="preserve"> PAGEREF _Toc186524736 \h </w:instrText>
        </w:r>
        <w:r>
          <w:rPr>
            <w:noProof/>
            <w:webHidden/>
          </w:rPr>
        </w:r>
        <w:r>
          <w:rPr>
            <w:noProof/>
            <w:webHidden/>
          </w:rPr>
          <w:fldChar w:fldCharType="separate"/>
        </w:r>
        <w:r w:rsidR="004C622B">
          <w:rPr>
            <w:noProof/>
            <w:webHidden/>
          </w:rPr>
          <w:t>61</w:t>
        </w:r>
        <w:r>
          <w:rPr>
            <w:noProof/>
            <w:webHidden/>
          </w:rPr>
          <w:fldChar w:fldCharType="end"/>
        </w:r>
      </w:hyperlink>
    </w:p>
    <w:p w14:paraId="5E0564F7" w14:textId="691290B0"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37" w:history="1">
        <w:r w:rsidRPr="00940B82">
          <w:rPr>
            <w:rStyle w:val="Hyperlink"/>
            <w:noProof/>
          </w:rPr>
          <w:t>Hình 44 Giao diện hiển thị của sinh viên</w:t>
        </w:r>
        <w:r>
          <w:rPr>
            <w:noProof/>
            <w:webHidden/>
          </w:rPr>
          <w:tab/>
        </w:r>
        <w:r>
          <w:rPr>
            <w:noProof/>
            <w:webHidden/>
          </w:rPr>
          <w:fldChar w:fldCharType="begin"/>
        </w:r>
        <w:r>
          <w:rPr>
            <w:noProof/>
            <w:webHidden/>
          </w:rPr>
          <w:instrText xml:space="preserve"> PAGEREF _Toc186524737 \h </w:instrText>
        </w:r>
        <w:r>
          <w:rPr>
            <w:noProof/>
            <w:webHidden/>
          </w:rPr>
        </w:r>
        <w:r>
          <w:rPr>
            <w:noProof/>
            <w:webHidden/>
          </w:rPr>
          <w:fldChar w:fldCharType="separate"/>
        </w:r>
        <w:r w:rsidR="004C622B">
          <w:rPr>
            <w:noProof/>
            <w:webHidden/>
          </w:rPr>
          <w:t>61</w:t>
        </w:r>
        <w:r>
          <w:rPr>
            <w:noProof/>
            <w:webHidden/>
          </w:rPr>
          <w:fldChar w:fldCharType="end"/>
        </w:r>
      </w:hyperlink>
    </w:p>
    <w:p w14:paraId="0FFF3804" w14:textId="748BC65C"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38" w:history="1">
        <w:r w:rsidRPr="00940B82">
          <w:rPr>
            <w:rStyle w:val="Hyperlink"/>
            <w:noProof/>
          </w:rPr>
          <w:t>Hình 45 Thời khoá biểu cho sinh viên</w:t>
        </w:r>
        <w:r>
          <w:rPr>
            <w:noProof/>
            <w:webHidden/>
          </w:rPr>
          <w:tab/>
        </w:r>
        <w:r>
          <w:rPr>
            <w:noProof/>
            <w:webHidden/>
          </w:rPr>
          <w:fldChar w:fldCharType="begin"/>
        </w:r>
        <w:r>
          <w:rPr>
            <w:noProof/>
            <w:webHidden/>
          </w:rPr>
          <w:instrText xml:space="preserve"> PAGEREF _Toc186524738 \h </w:instrText>
        </w:r>
        <w:r>
          <w:rPr>
            <w:noProof/>
            <w:webHidden/>
          </w:rPr>
        </w:r>
        <w:r>
          <w:rPr>
            <w:noProof/>
            <w:webHidden/>
          </w:rPr>
          <w:fldChar w:fldCharType="separate"/>
        </w:r>
        <w:r w:rsidR="004C622B">
          <w:rPr>
            <w:noProof/>
            <w:webHidden/>
          </w:rPr>
          <w:t>62</w:t>
        </w:r>
        <w:r>
          <w:rPr>
            <w:noProof/>
            <w:webHidden/>
          </w:rPr>
          <w:fldChar w:fldCharType="end"/>
        </w:r>
      </w:hyperlink>
    </w:p>
    <w:p w14:paraId="4D14B497" w14:textId="58B6BCE9"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39" w:history="1">
        <w:r w:rsidRPr="00940B82">
          <w:rPr>
            <w:rStyle w:val="Hyperlink"/>
            <w:noProof/>
          </w:rPr>
          <w:t>Hình 46 Giao diện hiển thị điểm số của sinh viên</w:t>
        </w:r>
        <w:r>
          <w:rPr>
            <w:noProof/>
            <w:webHidden/>
          </w:rPr>
          <w:tab/>
        </w:r>
        <w:r>
          <w:rPr>
            <w:noProof/>
            <w:webHidden/>
          </w:rPr>
          <w:fldChar w:fldCharType="begin"/>
        </w:r>
        <w:r>
          <w:rPr>
            <w:noProof/>
            <w:webHidden/>
          </w:rPr>
          <w:instrText xml:space="preserve"> PAGEREF _Toc186524739 \h </w:instrText>
        </w:r>
        <w:r>
          <w:rPr>
            <w:noProof/>
            <w:webHidden/>
          </w:rPr>
        </w:r>
        <w:r>
          <w:rPr>
            <w:noProof/>
            <w:webHidden/>
          </w:rPr>
          <w:fldChar w:fldCharType="separate"/>
        </w:r>
        <w:r w:rsidR="004C622B">
          <w:rPr>
            <w:noProof/>
            <w:webHidden/>
          </w:rPr>
          <w:t>62</w:t>
        </w:r>
        <w:r>
          <w:rPr>
            <w:noProof/>
            <w:webHidden/>
          </w:rPr>
          <w:fldChar w:fldCharType="end"/>
        </w:r>
      </w:hyperlink>
    </w:p>
    <w:p w14:paraId="2E60D51B" w14:textId="68E53F0D"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40" w:history="1">
        <w:r w:rsidRPr="00940B82">
          <w:rPr>
            <w:rStyle w:val="Hyperlink"/>
            <w:noProof/>
          </w:rPr>
          <w:t>Hình 47 Giao diện đăng kí khoá học</w:t>
        </w:r>
        <w:r>
          <w:rPr>
            <w:noProof/>
            <w:webHidden/>
          </w:rPr>
          <w:tab/>
        </w:r>
        <w:r>
          <w:rPr>
            <w:noProof/>
            <w:webHidden/>
          </w:rPr>
          <w:fldChar w:fldCharType="begin"/>
        </w:r>
        <w:r>
          <w:rPr>
            <w:noProof/>
            <w:webHidden/>
          </w:rPr>
          <w:instrText xml:space="preserve"> PAGEREF _Toc186524740 \h </w:instrText>
        </w:r>
        <w:r>
          <w:rPr>
            <w:noProof/>
            <w:webHidden/>
          </w:rPr>
        </w:r>
        <w:r>
          <w:rPr>
            <w:noProof/>
            <w:webHidden/>
          </w:rPr>
          <w:fldChar w:fldCharType="separate"/>
        </w:r>
        <w:r w:rsidR="004C622B">
          <w:rPr>
            <w:noProof/>
            <w:webHidden/>
          </w:rPr>
          <w:t>63</w:t>
        </w:r>
        <w:r>
          <w:rPr>
            <w:noProof/>
            <w:webHidden/>
          </w:rPr>
          <w:fldChar w:fldCharType="end"/>
        </w:r>
      </w:hyperlink>
    </w:p>
    <w:p w14:paraId="53DC34E4" w14:textId="4034A300" w:rsidR="00F94140" w:rsidRDefault="00F94140">
      <w:pPr>
        <w:pStyle w:val="TableofFigures"/>
        <w:tabs>
          <w:tab w:val="right" w:leader="dot" w:pos="8771"/>
        </w:tabs>
        <w:rPr>
          <w:rFonts w:asciiTheme="minorHAnsi" w:eastAsiaTheme="minorEastAsia" w:hAnsiTheme="minorHAnsi" w:cstheme="minorBidi"/>
          <w:noProof/>
          <w:kern w:val="2"/>
          <w:lang w:val="en-US"/>
          <w14:ligatures w14:val="standardContextual"/>
        </w:rPr>
      </w:pPr>
      <w:hyperlink w:anchor="_Toc186524741" w:history="1">
        <w:r w:rsidRPr="00940B82">
          <w:rPr>
            <w:rStyle w:val="Hyperlink"/>
            <w:noProof/>
          </w:rPr>
          <w:t>Hình 48 Giao diện hiển thị các lớp đã đăng kí</w:t>
        </w:r>
        <w:r>
          <w:rPr>
            <w:noProof/>
            <w:webHidden/>
          </w:rPr>
          <w:tab/>
        </w:r>
        <w:r>
          <w:rPr>
            <w:noProof/>
            <w:webHidden/>
          </w:rPr>
          <w:fldChar w:fldCharType="begin"/>
        </w:r>
        <w:r>
          <w:rPr>
            <w:noProof/>
            <w:webHidden/>
          </w:rPr>
          <w:instrText xml:space="preserve"> PAGEREF _Toc186524741 \h </w:instrText>
        </w:r>
        <w:r>
          <w:rPr>
            <w:noProof/>
            <w:webHidden/>
          </w:rPr>
        </w:r>
        <w:r>
          <w:rPr>
            <w:noProof/>
            <w:webHidden/>
          </w:rPr>
          <w:fldChar w:fldCharType="separate"/>
        </w:r>
        <w:r w:rsidR="004C622B">
          <w:rPr>
            <w:noProof/>
            <w:webHidden/>
          </w:rPr>
          <w:t>63</w:t>
        </w:r>
        <w:r>
          <w:rPr>
            <w:noProof/>
            <w:webHidden/>
          </w:rPr>
          <w:fldChar w:fldCharType="end"/>
        </w:r>
      </w:hyperlink>
    </w:p>
    <w:p w14:paraId="1C942D07" w14:textId="41E5DEA1" w:rsidR="007B24B3" w:rsidRPr="007B24B3" w:rsidRDefault="00E3796A" w:rsidP="007B24B3">
      <w:r>
        <w:fldChar w:fldCharType="end"/>
      </w:r>
    </w:p>
    <w:p w14:paraId="3FEA06BE" w14:textId="0E1654E8" w:rsidR="00DD10B0" w:rsidRPr="00DD10B0" w:rsidRDefault="00DD10B0" w:rsidP="00DD10B0"/>
    <w:p w14:paraId="796D86DF" w14:textId="2193EE1D" w:rsidR="007B24B3" w:rsidRPr="00AF72F6" w:rsidRDefault="00D9742D" w:rsidP="00A96506">
      <w:pPr>
        <w:pStyle w:val="Heading1"/>
        <w:framePr w:w="8789" w:wrap="notBeside" w:hAnchor="text"/>
        <w:ind w:hanging="7253"/>
      </w:pPr>
      <w:bookmarkStart w:id="3" w:name="_Ref510774365"/>
      <w:bookmarkStart w:id="4" w:name="_Toc510882191"/>
      <w:bookmarkStart w:id="5" w:name="_Ref510900383"/>
      <w:bookmarkStart w:id="6" w:name="_Toc186524630"/>
      <w:r>
        <w:t xml:space="preserve">Giới thiệu </w:t>
      </w:r>
      <w:r w:rsidR="00AE4507">
        <w:t>đề tài</w:t>
      </w:r>
      <w:bookmarkEnd w:id="3"/>
      <w:bookmarkEnd w:id="4"/>
      <w:bookmarkEnd w:id="5"/>
      <w:bookmarkEnd w:id="6"/>
    </w:p>
    <w:p w14:paraId="27E3E663" w14:textId="46075182" w:rsidR="00903204" w:rsidRDefault="00AE4507" w:rsidP="00912A3D">
      <w:pPr>
        <w:pStyle w:val="Heading2"/>
        <w:numPr>
          <w:ilvl w:val="1"/>
          <w:numId w:val="4"/>
        </w:numPr>
      </w:pPr>
      <w:bookmarkStart w:id="7" w:name="_Ref512669431"/>
      <w:bookmarkStart w:id="8" w:name="_Toc186524631"/>
      <w:r>
        <w:t xml:space="preserve">Đặt </w:t>
      </w:r>
      <w:r w:rsidR="00C901D6">
        <w:t>vấn đề</w:t>
      </w:r>
      <w:bookmarkEnd w:id="7"/>
      <w:bookmarkEnd w:id="8"/>
    </w:p>
    <w:p w14:paraId="578A3A50" w14:textId="77777777" w:rsidR="00541E56" w:rsidRPr="00767426" w:rsidRDefault="00541E56" w:rsidP="00886CCC">
      <w:pPr>
        <w:spacing w:before="240" w:after="240"/>
        <w:rPr>
          <w:color w:val="000000" w:themeColor="text1"/>
        </w:rPr>
      </w:pPr>
      <w:r w:rsidRPr="00767426">
        <w:rPr>
          <w:color w:val="000000" w:themeColor="text1"/>
        </w:rPr>
        <w:t>Hiện nay, các quy trình quản lý trong trường học như đăng ký lớp học, theo dõi thông tin sinh viên, giảng viên và quản lý lớp học chủ yếu được thực hiện thủ công. Việc này không chỉ tốn thời gian mà còn dễ dẫn đến sai sót, thiếu sót thông tin, ảnh hưởng đến hiệu quả và chất lượng công việc.</w:t>
      </w:r>
    </w:p>
    <w:p w14:paraId="6CEBEE25" w14:textId="77777777" w:rsidR="00541E56" w:rsidRPr="00767426" w:rsidRDefault="00541E56" w:rsidP="00886CCC">
      <w:pPr>
        <w:spacing w:before="240" w:after="240"/>
        <w:rPr>
          <w:color w:val="000000" w:themeColor="text1"/>
        </w:rPr>
      </w:pPr>
      <w:r w:rsidRPr="00767426">
        <w:rPr>
          <w:color w:val="000000" w:themeColor="text1"/>
        </w:rPr>
        <w:t>Triển khai hệ thống quản lý tự động sẽ giúp giảm thiểu các thao tác thủ công, tăng cường kiểm soát thông tin chặt chẽ và kịp thời. Các công việc như đăng ký lớp, cập nhật thông tin, hay phân công lớp học sẽ trở nên nhanh chóng và chính xác, nâng cao hiệu quả quản lý và trải nghiệm của người dùng.</w:t>
      </w:r>
    </w:p>
    <w:p w14:paraId="637CA625" w14:textId="77777777" w:rsidR="00541E56" w:rsidRPr="00767426" w:rsidRDefault="00541E56" w:rsidP="00886CCC">
      <w:pPr>
        <w:spacing w:before="240" w:after="240"/>
        <w:rPr>
          <w:color w:val="000000" w:themeColor="text1"/>
        </w:rPr>
      </w:pPr>
      <w:r w:rsidRPr="00767426">
        <w:rPr>
          <w:color w:val="000000" w:themeColor="text1"/>
        </w:rPr>
        <w:t>Hệ thống tự động còn mang lại lợi ích lớn cho sinh viên, giảng viên và cán bộ quản lý. Sinh viên dễ dàng đăng ký lớp học, kiểm tra thời khóa biểu; giảng viên quản lý lớp học hiệu quả hơn; và nhà trường dễ dàng tổng hợp, phân tích dữ liệu để hỗ trợ các quyết định chiến lược. Đây là bước đi cần thiết để hiện đại hóa môi trường học tập và bắt kịp xu thế chuyển đổi số trong giáo dục.</w:t>
      </w:r>
      <w:r w:rsidR="3F08FE40" w:rsidRPr="00767426">
        <w:rPr>
          <w:color w:val="000000" w:themeColor="text1"/>
        </w:rPr>
        <w:t xml:space="preserve"> </w:t>
      </w:r>
      <w:bookmarkStart w:id="9" w:name="_Ref510773573"/>
      <w:bookmarkStart w:id="10" w:name="_Toc510882193"/>
    </w:p>
    <w:p w14:paraId="3FFEC02B" w14:textId="065BB142" w:rsidR="00541E56" w:rsidRDefault="00541E56" w:rsidP="00912A3D">
      <w:pPr>
        <w:pStyle w:val="Heading2"/>
        <w:numPr>
          <w:ilvl w:val="1"/>
          <w:numId w:val="4"/>
        </w:numPr>
      </w:pPr>
      <w:bookmarkStart w:id="11" w:name="_Toc186524632"/>
      <w:r>
        <w:t>Mục tiêu và phạm vi đề tài</w:t>
      </w:r>
      <w:bookmarkEnd w:id="11"/>
    </w:p>
    <w:bookmarkEnd w:id="9"/>
    <w:bookmarkEnd w:id="10"/>
    <w:p w14:paraId="00563E5F" w14:textId="791F054A" w:rsidR="2DAD4666" w:rsidRPr="00767426" w:rsidRDefault="2DAD4666" w:rsidP="63E55BBF">
      <w:pPr>
        <w:spacing w:before="240" w:after="240"/>
        <w:rPr>
          <w:b/>
          <w:bCs/>
          <w:color w:val="000000" w:themeColor="text1"/>
        </w:rPr>
      </w:pPr>
      <w:r w:rsidRPr="00767426">
        <w:rPr>
          <w:b/>
          <w:bCs/>
          <w:color w:val="000000" w:themeColor="text1"/>
        </w:rPr>
        <w:t>Mục tiêu:</w:t>
      </w:r>
    </w:p>
    <w:p w14:paraId="56DBF5CC" w14:textId="77777777" w:rsidR="002C7F2F" w:rsidRDefault="002C7F2F" w:rsidP="00886CCC">
      <w:pPr>
        <w:spacing w:before="240" w:after="240"/>
        <w:rPr>
          <w:color w:val="000000" w:themeColor="text1"/>
        </w:rPr>
      </w:pPr>
      <w:r w:rsidRPr="00767426">
        <w:rPr>
          <w:color w:val="000000" w:themeColor="text1"/>
        </w:rPr>
        <w:t xml:space="preserve">Việc phát triển một ứng dụng web quản lý giáo dục là giải pháp tối ưu để hiện đại hóa quy trình quản lý và nâng cao hiệu quả hoạt động của nhà trường. Ứng dụng sẽ giúp nhà trường quản lý tập trung các công việc như thông tin sinh viên, giảng viên, đăng ký lớp học, điểm danh, và kết quả học tập. </w:t>
      </w:r>
    </w:p>
    <w:p w14:paraId="0C34AD0F" w14:textId="0B8EF952" w:rsidR="002C7F2F" w:rsidRPr="00767426" w:rsidRDefault="002C7F2F" w:rsidP="00886CCC">
      <w:pPr>
        <w:spacing w:before="240" w:after="240"/>
        <w:rPr>
          <w:color w:val="000000" w:themeColor="text1"/>
        </w:rPr>
      </w:pPr>
      <w:r w:rsidRPr="00767426">
        <w:rPr>
          <w:color w:val="000000" w:themeColor="text1"/>
        </w:rPr>
        <w:t>Đối</w:t>
      </w:r>
      <w:r>
        <w:rPr>
          <w:color w:val="000000" w:themeColor="text1"/>
        </w:rPr>
        <w:t xml:space="preserve"> với giảng viên, ứng dụng </w:t>
      </w:r>
      <w:r w:rsidR="00BB365C">
        <w:rPr>
          <w:color w:val="000000" w:themeColor="text1"/>
        </w:rPr>
        <w:t xml:space="preserve">giúp thầy cô </w:t>
      </w:r>
      <w:r w:rsidRPr="00767426">
        <w:rPr>
          <w:color w:val="000000" w:themeColor="text1"/>
        </w:rPr>
        <w:t>có thể dễ dàng theo dõi danh sách lớp, điểm danh trực tuyến, nhập và quản lý điểm số, giảm thiểu công việc hành chính để tập trung vào giảng dạy.</w:t>
      </w:r>
    </w:p>
    <w:p w14:paraId="3EC28B34" w14:textId="77777777" w:rsidR="00BB365C" w:rsidRDefault="002C7F2F" w:rsidP="00886CCC">
      <w:pPr>
        <w:spacing w:before="240" w:after="240"/>
        <w:rPr>
          <w:color w:val="000000" w:themeColor="text1"/>
        </w:rPr>
      </w:pPr>
      <w:r w:rsidRPr="00767426">
        <w:rPr>
          <w:color w:val="000000" w:themeColor="text1"/>
        </w:rPr>
        <w:t>Đối với sinh viên, ứng dụng sẽ cung cấp các chức năng như đăng ký lớp học, kiểm tra thời khóa biểu và kết quả học tập mọi lúc, mọi nơi, giúp cải thiện trải nghiệm học tập và đảm bảo tính minh bạch trong quản lý. Với khả năng tự động hóa và tích hợp nhiều tính năng, ứng dụng này không chỉ nâng cao hiệu quả quản lý mà còn xây dựng một môi trường giáo dục hiện đại, thông minh và kết nối chặt chẽ giữa nhà trường, giảng viên và sinh viên.</w:t>
      </w:r>
    </w:p>
    <w:p w14:paraId="35626502" w14:textId="32A35361" w:rsidR="63E55BBF" w:rsidRDefault="5B2305C6" w:rsidP="00BB365C">
      <w:pPr>
        <w:spacing w:before="240" w:after="240"/>
        <w:rPr>
          <w:b/>
          <w:bCs/>
        </w:rPr>
      </w:pPr>
      <w:r w:rsidRPr="00BB365C">
        <w:rPr>
          <w:b/>
          <w:bCs/>
        </w:rPr>
        <w:t xml:space="preserve">Phạm vi đề tài: </w:t>
      </w:r>
    </w:p>
    <w:p w14:paraId="4E7B41F6" w14:textId="77777777" w:rsidR="00A2193E" w:rsidRDefault="00A2193E" w:rsidP="00A2193E">
      <w:pPr>
        <w:spacing w:before="240" w:after="240"/>
      </w:pPr>
      <w:r w:rsidRPr="00A2193E">
        <w:t>Dự án HUSTHUB nhằm xây dựng một hệ thống quản lý giáo dục hiện đại, hỗ trợ nhà trường, giảng viên và sinh viên trong các hoạt động quản lý và học tập. Hệ thống sẽ bao gồm các chức năng chính sau:</w:t>
      </w:r>
    </w:p>
    <w:p w14:paraId="1825C259" w14:textId="77777777" w:rsidR="002C6E5E" w:rsidRDefault="00A2193E" w:rsidP="00912A3D">
      <w:pPr>
        <w:pStyle w:val="ListParagraph"/>
        <w:numPr>
          <w:ilvl w:val="0"/>
          <w:numId w:val="5"/>
        </w:numPr>
        <w:spacing w:before="240" w:after="240"/>
      </w:pPr>
      <w:r w:rsidRPr="00A2193E">
        <w:rPr>
          <w:b/>
          <w:bCs/>
        </w:rPr>
        <w:t>Quản lý sinh viên</w:t>
      </w:r>
      <w:r w:rsidR="002C6E5E">
        <w:rPr>
          <w:b/>
          <w:bCs/>
        </w:rPr>
        <w:t xml:space="preserve">: </w:t>
      </w:r>
      <w:r w:rsidRPr="00A2193E">
        <w:t>Hệ thống cho phép nhà trường quản lý thông tin sinh viên một cách tập trung, bao gồm thông tin cá nhân, quá trình học tập, và kết quả học tập. Hệ thống hỗ trợ phân loại sinh viên theo khoa, khóa học, hoặc các tiêu chí khác, đồng thời lưu trữ lịch sử học tập của từng sinh viên một cách chi tiết và dễ dàng truy xuất.</w:t>
      </w:r>
    </w:p>
    <w:p w14:paraId="404ACD80" w14:textId="77777777" w:rsidR="002C6E5E" w:rsidRDefault="00A2193E" w:rsidP="00912A3D">
      <w:pPr>
        <w:pStyle w:val="ListParagraph"/>
        <w:numPr>
          <w:ilvl w:val="0"/>
          <w:numId w:val="5"/>
        </w:numPr>
        <w:spacing w:before="240" w:after="240"/>
      </w:pPr>
      <w:r w:rsidRPr="002C6E5E">
        <w:rPr>
          <w:b/>
          <w:bCs/>
        </w:rPr>
        <w:t>Đăng ký lớp học</w:t>
      </w:r>
      <w:r w:rsidR="002C6E5E" w:rsidRPr="002C6E5E">
        <w:rPr>
          <w:b/>
          <w:bCs/>
        </w:rPr>
        <w:t xml:space="preserve">: </w:t>
      </w:r>
      <w:r w:rsidRPr="002C6E5E">
        <w:t>Sinh viên có thể đăng ký lớp học trực tuyến thông qua hệ thống, giúp tiết kiệm thời gian và giảm sai sót trong quá trình quản lý. Hệ thống cung cấp thông tin đầy đủ về các lớp học như lịch học, giảng viên phụ trách, số lượng chỗ trống, và điều kiện tham gia lớp học.</w:t>
      </w:r>
    </w:p>
    <w:p w14:paraId="2C502570" w14:textId="078CAD53" w:rsidR="00D9652E" w:rsidRDefault="00D9652E" w:rsidP="00912A3D">
      <w:pPr>
        <w:pStyle w:val="ListParagraph"/>
        <w:numPr>
          <w:ilvl w:val="0"/>
          <w:numId w:val="5"/>
        </w:numPr>
        <w:spacing w:before="240" w:after="240"/>
      </w:pPr>
      <w:r>
        <w:rPr>
          <w:b/>
          <w:bCs/>
        </w:rPr>
        <w:t xml:space="preserve">Quản lí môn học và lớp học: </w:t>
      </w:r>
      <w:r w:rsidR="002E5811" w:rsidRPr="002E5811">
        <w:t>Với đặc thù chương trình học theo tín chỉ của Đại học Bách Khoa Hà Nội, mỗi môn học thường được chia thành nhiều lớp học khác nhau, phù hợp với nhu cầu và lịch học của sinh viên. Hệ thống HUSTHUB sẽ cung cấp các công cụ quản lý thông minh, cho phép</w:t>
      </w:r>
      <w:r w:rsidR="002E5811">
        <w:t xml:space="preserve"> người quản trị dễ dàng quản lí tiến trình đào tạo của </w:t>
      </w:r>
      <w:r w:rsidR="00E55203">
        <w:t>giảng viên và sinh viên.</w:t>
      </w:r>
    </w:p>
    <w:p w14:paraId="54946C04" w14:textId="77777777" w:rsidR="002C6E5E" w:rsidRDefault="00A2193E" w:rsidP="00912A3D">
      <w:pPr>
        <w:pStyle w:val="ListParagraph"/>
        <w:numPr>
          <w:ilvl w:val="0"/>
          <w:numId w:val="5"/>
        </w:numPr>
        <w:spacing w:before="240" w:after="240"/>
      </w:pPr>
      <w:r w:rsidRPr="002C6E5E">
        <w:rPr>
          <w:b/>
          <w:bCs/>
        </w:rPr>
        <w:t>Quản lý giảng viên</w:t>
      </w:r>
      <w:r w:rsidR="002C6E5E">
        <w:rPr>
          <w:b/>
          <w:bCs/>
        </w:rPr>
        <w:t xml:space="preserve">: </w:t>
      </w:r>
      <w:r w:rsidRPr="002C6E5E">
        <w:t>HUSTHUB hỗ trợ nhà trường lưu trữ và quản lý thông tin giảng viên, bao gồm lịch dạy, các môn học phụ trách và kết quả giảng dạy. Giảng viên có thể truy cập hệ thống để cập nhật thông tin cá nhân, theo dõi tiến độ học tập của sinh viên, và quản lý tài liệu giảng dạy.</w:t>
      </w:r>
    </w:p>
    <w:p w14:paraId="2DEA39DB" w14:textId="77777777" w:rsidR="002C6E5E" w:rsidRDefault="00A2193E" w:rsidP="00912A3D">
      <w:pPr>
        <w:pStyle w:val="ListParagraph"/>
        <w:numPr>
          <w:ilvl w:val="0"/>
          <w:numId w:val="5"/>
        </w:numPr>
        <w:spacing w:before="240" w:after="240"/>
      </w:pPr>
      <w:r w:rsidRPr="002C6E5E">
        <w:rPr>
          <w:b/>
          <w:bCs/>
        </w:rPr>
        <w:t>Quản lý thời khóa biểu và phòng học</w:t>
      </w:r>
      <w:r w:rsidR="002C6E5E">
        <w:rPr>
          <w:b/>
          <w:bCs/>
        </w:rPr>
        <w:t xml:space="preserve">: </w:t>
      </w:r>
      <w:r w:rsidRPr="002C6E5E">
        <w:t>Hệ thống hiển thị trực quan thời khóa biểu của từng lớp học và tình trạng sử dụng phòng học. Nhà trường có thể sắp xếp và điều chỉnh lịch học, phòng học một cách linh hoạt để tối ưu hóa việc sử dụng cơ sở vật chất.</w:t>
      </w:r>
    </w:p>
    <w:p w14:paraId="3E2FF7CB" w14:textId="77777777" w:rsidR="000D086C" w:rsidRDefault="000D086C" w:rsidP="00912A3D">
      <w:pPr>
        <w:pStyle w:val="ListParagraph"/>
        <w:numPr>
          <w:ilvl w:val="0"/>
          <w:numId w:val="5"/>
        </w:numPr>
        <w:spacing w:before="240" w:after="240"/>
      </w:pPr>
      <w:r>
        <w:rPr>
          <w:b/>
          <w:bCs/>
        </w:rPr>
        <w:t>Q</w:t>
      </w:r>
      <w:r w:rsidR="00A2193E" w:rsidRPr="002C6E5E">
        <w:rPr>
          <w:b/>
          <w:bCs/>
        </w:rPr>
        <w:t>uản lý kết quả học tập</w:t>
      </w:r>
      <w:r>
        <w:rPr>
          <w:b/>
          <w:bCs/>
        </w:rPr>
        <w:t xml:space="preserve">: </w:t>
      </w:r>
      <w:r w:rsidR="00A2193E" w:rsidRPr="000D086C">
        <w:t>HUSTHUB hỗ trợ giảng viên theo dõi tình trạng tham gia học tập của sinh viên. Kết quả học tập của sinh viên được cập nhật thường xuyên, bao gồm điểm số, bài kiểm tra, và đánh giá tổng quan, giúp sinh viên dễ dàng theo dõi tiến trình học tập của mình.</w:t>
      </w:r>
    </w:p>
    <w:p w14:paraId="5C7053EC" w14:textId="77777777" w:rsidR="000D086C" w:rsidRDefault="00A2193E" w:rsidP="00912A3D">
      <w:pPr>
        <w:pStyle w:val="ListParagraph"/>
        <w:numPr>
          <w:ilvl w:val="0"/>
          <w:numId w:val="5"/>
        </w:numPr>
        <w:spacing w:before="240" w:after="240"/>
      </w:pPr>
      <w:r w:rsidRPr="000D086C">
        <w:rPr>
          <w:b/>
          <w:bCs/>
        </w:rPr>
        <w:t>Quản lý thanh toán học phí</w:t>
      </w:r>
      <w:r w:rsidR="000D086C">
        <w:rPr>
          <w:b/>
          <w:bCs/>
        </w:rPr>
        <w:t xml:space="preserve">: </w:t>
      </w:r>
      <w:r w:rsidRPr="000D086C">
        <w:t>Hệ thống tích hợp các phương thức thanh toán đa dạng, bao gồm thanh toán trực tuyến, hỗ trợ sinh viên đóng học phí một cách nhanh chóng và an toàn. Thông tin về các khoản học phí được lưu trữ và quản lý chặt chẽ để đảm bảo tính minh bạch.</w:t>
      </w:r>
    </w:p>
    <w:p w14:paraId="210B0D41" w14:textId="77777777" w:rsidR="00785214" w:rsidRDefault="00A2193E" w:rsidP="00912A3D">
      <w:pPr>
        <w:pStyle w:val="ListParagraph"/>
        <w:numPr>
          <w:ilvl w:val="0"/>
          <w:numId w:val="5"/>
        </w:numPr>
        <w:spacing w:before="240" w:after="240"/>
      </w:pPr>
      <w:r w:rsidRPr="000D086C">
        <w:rPr>
          <w:b/>
          <w:bCs/>
        </w:rPr>
        <w:t>Báo cáo và thống kê</w:t>
      </w:r>
      <w:r w:rsidR="000D086C">
        <w:rPr>
          <w:b/>
          <w:bCs/>
        </w:rPr>
        <w:t xml:space="preserve">: </w:t>
      </w:r>
      <w:r w:rsidRPr="000D086C">
        <w:t>Hệ thống cung cấp các báo cáo chi tiết về tình hình học tập, giảng dạy, quản lý lớp học, cũng như doanh thu từ học phí. Các dữ liệu này giúp nhà trường đưa ra quyết định quản lý phù hợp, tối ưu hóa nguồn lực, và nâng cao hiệu quả hoạt động giáo dục.</w:t>
      </w:r>
    </w:p>
    <w:p w14:paraId="7A4E467E" w14:textId="1ABDD172" w:rsidR="00A2193E" w:rsidRPr="005935BD" w:rsidRDefault="00A2193E" w:rsidP="00A2193E">
      <w:pPr>
        <w:spacing w:before="240" w:after="240"/>
      </w:pPr>
      <w:r w:rsidRPr="005935BD">
        <w:t>Phạm vi này hướng tới việc xây dựng một hệ thống quản lý giáo dục toàn diện, hỗ trợ tối ưu hóa quy trình vận hành, cải thiện trải nghiệm học tập và giảng dạy, đồng thời đáp ứng yêu cầu chuyển đổi số trong giáo dục hiện đại.</w:t>
      </w:r>
    </w:p>
    <w:p w14:paraId="1BCFFEBE" w14:textId="20F1EF20" w:rsidR="00CD11F2" w:rsidRDefault="00014916" w:rsidP="00912A3D">
      <w:pPr>
        <w:pStyle w:val="Heading2"/>
        <w:numPr>
          <w:ilvl w:val="1"/>
          <w:numId w:val="4"/>
        </w:numPr>
      </w:pPr>
      <w:bookmarkStart w:id="12" w:name="_Ref510797590"/>
      <w:bookmarkStart w:id="13" w:name="_Toc510882194"/>
      <w:bookmarkStart w:id="14" w:name="_Toc186524633"/>
      <w:r>
        <w:t>Định hướng giải pháp</w:t>
      </w:r>
      <w:bookmarkEnd w:id="12"/>
      <w:bookmarkEnd w:id="13"/>
      <w:bookmarkEnd w:id="14"/>
    </w:p>
    <w:p w14:paraId="11617B66" w14:textId="77777777" w:rsidR="00AE0538" w:rsidRPr="00AE0538" w:rsidRDefault="00AE0538" w:rsidP="00AE0538">
      <w:pPr>
        <w:rPr>
          <w:b/>
          <w:bCs/>
        </w:rPr>
      </w:pPr>
      <w:r w:rsidRPr="00AE0538">
        <w:rPr>
          <w:b/>
          <w:bCs/>
        </w:rPr>
        <w:t>(i) Định hướng công nghệ và phương pháp:</w:t>
      </w:r>
    </w:p>
    <w:p w14:paraId="63C7ADB4" w14:textId="77777777" w:rsidR="00AE0538" w:rsidRDefault="00AE0538" w:rsidP="00AE0538">
      <w:r>
        <w:t>Dự án sẽ được phát triển dựa trên kiến trúc RESTful API với Node.js đảm nhiệm phần backend để xử lý logic và quản lý dữ liệu. PostgreSQL được sử dụng làm cơ sở dữ liệu quan hệ để lưu trữ và truy xuất thông tin một cách có cấu trúc, đảm bảo tính toàn vẹn và khả năng mở rộng. Phần frontend sẽ được xây dựng bằng ReactJS, tạo ra giao diện người dùng hiện đại, thân thiện và dễ tùy chỉnh.</w:t>
      </w:r>
    </w:p>
    <w:p w14:paraId="7E5FAE53" w14:textId="77777777" w:rsidR="00AE0538" w:rsidRPr="00AE0538" w:rsidRDefault="00AE0538" w:rsidP="00AE0538">
      <w:pPr>
        <w:rPr>
          <w:b/>
          <w:bCs/>
        </w:rPr>
      </w:pPr>
      <w:r w:rsidRPr="00AE0538">
        <w:rPr>
          <w:b/>
          <w:bCs/>
        </w:rPr>
        <w:t>(ii) Giải pháp đề xuất:</w:t>
      </w:r>
    </w:p>
    <w:p w14:paraId="37AFA17C" w14:textId="77777777" w:rsidR="00AE0538" w:rsidRDefault="00AE0538" w:rsidP="00AE0538">
      <w:r>
        <w:t>Giải pháp là thiết kế và phát triển một hệ thống web quản lý giáo dục tích hợp các chức năng như quản lý sinh viên, giảng viên, môn học, lớp học, đăng ký và theo dõi kết quả học tập. Hệ thống đảm bảo khả năng tự động hóa quy trình, cung cấp trải nghiệm mượt mà cho cả quản trị viên lẫn người dùng cuối.</w:t>
      </w:r>
    </w:p>
    <w:p w14:paraId="67D2EB22" w14:textId="77777777" w:rsidR="00AE0538" w:rsidRPr="00AE0538" w:rsidRDefault="00AE0538" w:rsidP="00AE0538">
      <w:pPr>
        <w:rPr>
          <w:b/>
          <w:bCs/>
        </w:rPr>
      </w:pPr>
      <w:r w:rsidRPr="00AE0538">
        <w:rPr>
          <w:b/>
          <w:bCs/>
        </w:rPr>
        <w:t>(iii) Đóng góp chính và kết quả mong đợi:</w:t>
      </w:r>
    </w:p>
    <w:p w14:paraId="0B5943D0" w14:textId="2193766F" w:rsidR="00AE0538" w:rsidRPr="00D646D0" w:rsidRDefault="00AE0538" w:rsidP="00AE0538">
      <w:r>
        <w:t>Đồ án sẽ đóng góp một hệ thống quản lý giáo dục hiệu quả, giúp nhà trường số hóa quy trình quản lý và cải thiện khả năng tương tác với sinh viên, giảng viên. Kết quả mong đợi là một hệ thống ổn định, bảo mật cao, tối ưu hóa các thao tác quản lý, giảm thiểu sai sót và cải thiện trải nghiệm người dùng trong môi trường học tập số hóa.</w:t>
      </w:r>
    </w:p>
    <w:p w14:paraId="35D5A56C" w14:textId="77777777" w:rsidR="008C6F11" w:rsidRPr="001D45C8" w:rsidRDefault="00E42498" w:rsidP="00912A3D">
      <w:pPr>
        <w:pStyle w:val="Heading2"/>
        <w:numPr>
          <w:ilvl w:val="1"/>
          <w:numId w:val="4"/>
        </w:numPr>
        <w:rPr>
          <w:color w:val="000000" w:themeColor="text1"/>
        </w:rPr>
      </w:pPr>
      <w:bookmarkStart w:id="15" w:name="_Toc510882195"/>
      <w:bookmarkStart w:id="16" w:name="_Toc185579187"/>
      <w:bookmarkStart w:id="17" w:name="_Toc186524634"/>
      <w:r w:rsidRPr="001D45C8">
        <w:rPr>
          <w:color w:val="000000" w:themeColor="text1"/>
        </w:rPr>
        <w:t>Bố cục đồ án</w:t>
      </w:r>
      <w:bookmarkEnd w:id="15"/>
      <w:bookmarkEnd w:id="16"/>
      <w:bookmarkEnd w:id="17"/>
    </w:p>
    <w:p w14:paraId="098D585B" w14:textId="77777777" w:rsidR="001D45C8" w:rsidRPr="001D45C8" w:rsidRDefault="001D45C8" w:rsidP="001D45C8">
      <w:pPr>
        <w:rPr>
          <w:b/>
        </w:rPr>
      </w:pPr>
      <w:bookmarkStart w:id="18" w:name="_Ref510797771"/>
      <w:bookmarkStart w:id="19" w:name="_Toc510882196"/>
      <w:r w:rsidRPr="001D45C8">
        <w:rPr>
          <w:b/>
        </w:rPr>
        <w:t>Chương 2: Khảo sát và phân tích yêu cầu hệ thống</w:t>
      </w:r>
    </w:p>
    <w:p w14:paraId="0E835C53" w14:textId="77777777" w:rsidR="001D45C8" w:rsidRPr="001D45C8" w:rsidRDefault="001D45C8" w:rsidP="001D45C8">
      <w:pPr>
        <w:rPr>
          <w:bCs/>
        </w:rPr>
      </w:pPr>
      <w:r w:rsidRPr="001D45C8">
        <w:rPr>
          <w:bCs/>
        </w:rPr>
        <w:t>Chương này trình bày tổng quan về HUSTHUB, nêu bật các vấn đề mà sinh viên và giảng viên hiện đang gặp phải trong việc quản lý học tập, trao đổi thông tin và cộng tác. Phần này sẽ làm rõ sự cần thiết của một hệ thống mới nhằm hỗ trợ toàn diện cho các hoạt động học tập và nghiên cứu tại HUST. Các chức năng cơ bản cần thiết của hệ thống sẽ được mô tả chi tiết, bao gồm: quản lí thông tin giảng viên, sinh viên, quản lí khoá học của admin; quản lí điểm sổ của giảng viên; quản lí học tập, đăng kí lớp và thanh toán học phí. Ngoài ra, chương này sẽ phân tích chi tiết các use case của hệ thống, giúp minh họa các tình huống sử dụng thực tế của người dùng.</w:t>
      </w:r>
    </w:p>
    <w:p w14:paraId="607997A5" w14:textId="77777777" w:rsidR="001D45C8" w:rsidRPr="001D45C8" w:rsidRDefault="001D45C8" w:rsidP="001D45C8">
      <w:pPr>
        <w:rPr>
          <w:b/>
        </w:rPr>
      </w:pPr>
      <w:r w:rsidRPr="001D45C8">
        <w:rPr>
          <w:b/>
        </w:rPr>
        <w:t>Chương 3: Công nghệ phát triển hệ thống</w:t>
      </w:r>
    </w:p>
    <w:p w14:paraId="33BB7753" w14:textId="77777777" w:rsidR="001D45C8" w:rsidRPr="001D45C8" w:rsidRDefault="001D45C8" w:rsidP="001D45C8">
      <w:pPr>
        <w:rPr>
          <w:bCs/>
        </w:rPr>
      </w:pPr>
      <w:r w:rsidRPr="001D45C8">
        <w:rPr>
          <w:bCs/>
        </w:rPr>
        <w:t>Trong chương này, nhóm sinh viên sẽ giới thiệu các công nghệ chủ đạo được sử dụng để xây dựng hệ thống HUSTHUB, bao gồm Node.js, PostgreSQL, React.js, và Express.js. Mỗi công nghệ sẽ được trình bày với vai trò cụ thể trong hệ thống, như cách PostgreSQL được sử dụng để lưu trữ dữ liệu một cách hiệu quả, hay React.js giúp xây dựng giao diện người dùng tương tác. Chương này cũng sẽ giải thích lý do lựa chọn các công nghệ này, nhằm đảm bảo tính ổn định, khả năng mở rộng và bảo trì lâu dài của hệ thống.</w:t>
      </w:r>
    </w:p>
    <w:p w14:paraId="39DD7196" w14:textId="77777777" w:rsidR="001D45C8" w:rsidRPr="001D45C8" w:rsidRDefault="001D45C8" w:rsidP="001D45C8">
      <w:pPr>
        <w:rPr>
          <w:b/>
        </w:rPr>
      </w:pPr>
      <w:r w:rsidRPr="001D45C8">
        <w:rPr>
          <w:b/>
        </w:rPr>
        <w:t>Chương 4: Phát triển và triển khai hệ thống</w:t>
      </w:r>
    </w:p>
    <w:p w14:paraId="7F5B5770" w14:textId="77777777" w:rsidR="001D45C8" w:rsidRPr="001D45C8" w:rsidRDefault="001D45C8" w:rsidP="001D45C8">
      <w:pPr>
        <w:rPr>
          <w:bCs/>
        </w:rPr>
      </w:pPr>
      <w:r w:rsidRPr="001D45C8">
        <w:rPr>
          <w:bCs/>
        </w:rPr>
        <w:t>Chương này tập trung mô tả chi tiết quy trình phát triển hệ thống HUSTHUB, từ thiết kế kiến trúc tổng quan đến triển khai thực tế. Nhóm sinh viên sẽ trình bày thiết kế giao diện người dùng (UI/UX), kiến trúc phần mềm (bao gồm mô hình MVC), và các chức năng chi tiết. Quy trình phát triển sẽ được minh họa qua các giai đoạn chính: thu thập yêu cầu, thiết kế, mã hóa, kiểm thử và triển khai. Ngoài ra, chương này cũng sẽ đề cập đến các công cụ và phương pháp kiểm thử được sử dụng để đảm bảo hệ thống hoạt động ổn định, đáp ứng tốt các nhu cầu của người dùng.</w:t>
      </w:r>
    </w:p>
    <w:p w14:paraId="6E365C9F" w14:textId="77777777" w:rsidR="001D45C8" w:rsidRPr="001D45C8" w:rsidRDefault="001D45C8" w:rsidP="001D45C8">
      <w:pPr>
        <w:rPr>
          <w:b/>
        </w:rPr>
      </w:pPr>
      <w:r w:rsidRPr="001D45C8">
        <w:rPr>
          <w:b/>
        </w:rPr>
        <w:t>Chương 5: Kết luận và hướng phát triển</w:t>
      </w:r>
    </w:p>
    <w:p w14:paraId="368C200C" w14:textId="77777777" w:rsidR="001D45C8" w:rsidRPr="001D45C8" w:rsidRDefault="001D45C8" w:rsidP="001D45C8">
      <w:pPr>
        <w:rPr>
          <w:bCs/>
        </w:rPr>
      </w:pPr>
      <w:r w:rsidRPr="001D45C8">
        <w:rPr>
          <w:bCs/>
        </w:rPr>
        <w:t>Chương cuối sẽ tổng kết các kết quả đã đạt được trong quá trình phát triển hệ thống HUSTHUB, đồng thời phân tích những ưu điểm và hạn chế của hệ thống hiện tại. Nhóm sinh viên cũng sẽ đề xuất các hướng phát triển trong tương lai, bao gồm: mở rộng tính năng quản lý dự án nghiên cứu, tích hợp công cụ hỗ trợ học tập tiên tiến, cải thiện giao diện người dùng, và ứng dụng các công nghệ mới như trí tuệ nhân tạo (AI) để tối ưu hóa trải nghiệm người dùng.</w:t>
      </w:r>
    </w:p>
    <w:p w14:paraId="38B62F92" w14:textId="77777777" w:rsidR="001D45C8" w:rsidRPr="001D45C8" w:rsidRDefault="001D45C8" w:rsidP="001D45C8">
      <w:pPr>
        <w:rPr>
          <w:bCs/>
        </w:rPr>
      </w:pPr>
      <w:r w:rsidRPr="001D45C8">
        <w:rPr>
          <w:bCs/>
        </w:rPr>
        <w:t>Bố cục này được xây dựng nhằm đảm bảo người đọc có cái nhìn toàn diện về hệ thống HUSTHUB, từ ý tưởng ban đầu, quy trình phát triển, cho đến triển khai và định hướng cải tiến trong tương lai.</w:t>
      </w:r>
    </w:p>
    <w:p w14:paraId="6B05B2E4" w14:textId="65D6C8F1" w:rsidR="00AB7F25" w:rsidRPr="00A2369E" w:rsidRDefault="00FA7697" w:rsidP="00E249E0">
      <w:pPr>
        <w:pStyle w:val="Heading1"/>
        <w:framePr w:w="8735" w:wrap="notBeside" w:hAnchor="page" w:x="1996" w:y="12"/>
        <w:ind w:left="142"/>
      </w:pPr>
      <w:bookmarkStart w:id="20" w:name="_Toc186524635"/>
      <w:r w:rsidRPr="00A2369E">
        <w:softHyphen/>
      </w:r>
      <w:r w:rsidRPr="00A2369E">
        <w:softHyphen/>
      </w:r>
      <w:r w:rsidR="00C845FD" w:rsidRPr="00A2369E">
        <w:t>Khảo sát và p</w:t>
      </w:r>
      <w:r w:rsidR="00A2779E" w:rsidRPr="00A2369E">
        <w:t>hân</w:t>
      </w:r>
      <w:r w:rsidR="00C845FD" w:rsidRPr="00A2369E">
        <w:t xml:space="preserve"> </w:t>
      </w:r>
      <w:r w:rsidR="00A2779E" w:rsidRPr="00A2369E">
        <w:t>tích yêu cầu</w:t>
      </w:r>
      <w:bookmarkEnd w:id="18"/>
      <w:bookmarkEnd w:id="19"/>
      <w:bookmarkEnd w:id="20"/>
    </w:p>
    <w:p w14:paraId="37283208" w14:textId="778DD2BA" w:rsidR="004A1EDD" w:rsidRDefault="004A1EDD" w:rsidP="00912A3D">
      <w:pPr>
        <w:pStyle w:val="Heading2"/>
        <w:numPr>
          <w:ilvl w:val="1"/>
          <w:numId w:val="64"/>
        </w:numPr>
      </w:pPr>
      <w:bookmarkStart w:id="21" w:name="_Ref510859496"/>
      <w:bookmarkStart w:id="22" w:name="_Toc510882197"/>
      <w:bookmarkStart w:id="23" w:name="_Toc186524636"/>
      <w:r>
        <w:t>Khảo sát hiện trạng</w:t>
      </w:r>
      <w:bookmarkEnd w:id="23"/>
    </w:p>
    <w:p w14:paraId="2548626F" w14:textId="60BAA64E" w:rsidR="004A1B16" w:rsidRPr="002B73A1" w:rsidRDefault="004A1B16" w:rsidP="00912A3D">
      <w:pPr>
        <w:pStyle w:val="ListParagraph"/>
        <w:numPr>
          <w:ilvl w:val="2"/>
          <w:numId w:val="13"/>
        </w:numPr>
        <w:rPr>
          <w:b/>
          <w:sz w:val="26"/>
          <w:szCs w:val="26"/>
        </w:rPr>
      </w:pPr>
      <w:bookmarkStart w:id="24" w:name="_Ref512670741"/>
      <w:r w:rsidRPr="002B73A1">
        <w:rPr>
          <w:b/>
          <w:bCs/>
          <w:sz w:val="26"/>
          <w:szCs w:val="26"/>
        </w:rPr>
        <w:t xml:space="preserve"> Khảo sát từ nguồn người dùng/khách hàng</w:t>
      </w:r>
    </w:p>
    <w:p w14:paraId="64F508E6" w14:textId="77777777" w:rsidR="004A1B16" w:rsidRDefault="004A1B16" w:rsidP="002B73A1">
      <w:r>
        <w:t>Hiện nay, Đại học Bách Khoa Hà Nội có nhiều hệ thống web app độc lập để quản lý các chức năng như thông tin sinh viên, giảng viên, học phần, lớp học, nhập điểm và đăng ký lớp học. Tuy nhiên, việc này gây khó khăn cho người dùng trong việc chuyển đổi giữa các nền tảng và làm giảm hiệu quả quản lý. Vì vậy, việc xây dựng một nền tảng duy nhất để tích hợp tất cả các chức năng này là rất cần thiết. Qua khảo sát, các yêu cầu chính từ người dùng bao gồm:</w:t>
      </w:r>
    </w:p>
    <w:p w14:paraId="276351D2" w14:textId="144FE54A" w:rsidR="004A1B16" w:rsidRDefault="004A1B16" w:rsidP="00912A3D">
      <w:pPr>
        <w:pStyle w:val="ListParagraph"/>
        <w:numPr>
          <w:ilvl w:val="0"/>
          <w:numId w:val="5"/>
        </w:numPr>
      </w:pPr>
      <w:r w:rsidRPr="002B73A1">
        <w:rPr>
          <w:rStyle w:val="Strong"/>
          <w:color w:val="000000"/>
        </w:rPr>
        <w:t>Quản lý thông tin chặt chẽ</w:t>
      </w:r>
      <w:r>
        <w:t>: Cần hệ thống hóa thông tin sinh viên, giảng viên, học phần và lớp học một cách chính xác và hiệu quả.</w:t>
      </w:r>
    </w:p>
    <w:p w14:paraId="2846BF34" w14:textId="1A317BC8" w:rsidR="004A1B16" w:rsidRDefault="004A1B16" w:rsidP="00912A3D">
      <w:pPr>
        <w:pStyle w:val="ListParagraph"/>
        <w:numPr>
          <w:ilvl w:val="0"/>
          <w:numId w:val="5"/>
        </w:numPr>
      </w:pPr>
      <w:r w:rsidRPr="002B73A1">
        <w:rPr>
          <w:rStyle w:val="Strong"/>
          <w:color w:val="000000"/>
        </w:rPr>
        <w:t>Dễ dàng nhập và tra cứu điểm số</w:t>
      </w:r>
      <w:r>
        <w:t>: Giảng viên cần công cụ hỗ trợ nhập điểm nhanh chóng và chính xác, đồng thời có thể xem danh sách sinh viên từng lớp học.</w:t>
      </w:r>
    </w:p>
    <w:p w14:paraId="0C9D6BAF" w14:textId="77777777" w:rsidR="002B73A1" w:rsidRDefault="004A1B16" w:rsidP="00912A3D">
      <w:pPr>
        <w:pStyle w:val="ListParagraph"/>
        <w:numPr>
          <w:ilvl w:val="0"/>
          <w:numId w:val="5"/>
        </w:numPr>
      </w:pPr>
      <w:r w:rsidRPr="002B73A1">
        <w:rPr>
          <w:rStyle w:val="Strong"/>
          <w:color w:val="000000"/>
        </w:rPr>
        <w:t>Tự động hóa quy trình đăng ký lớp học</w:t>
      </w:r>
      <w:r>
        <w:t>: Sinh viên cần nền tảng để đăng ký lớp học trực tuyến, thanh toán học phí và xem thời khóa biểu cá nhân.</w:t>
      </w:r>
    </w:p>
    <w:p w14:paraId="5D6164AC" w14:textId="0BF8D2A6" w:rsidR="004A1B16" w:rsidRDefault="004A1B16" w:rsidP="00912A3D">
      <w:pPr>
        <w:pStyle w:val="ListParagraph"/>
        <w:numPr>
          <w:ilvl w:val="0"/>
          <w:numId w:val="5"/>
        </w:numPr>
      </w:pPr>
      <w:r w:rsidRPr="002B73A1">
        <w:rPr>
          <w:rStyle w:val="Strong"/>
          <w:color w:val="000000"/>
        </w:rPr>
        <w:t>Hợp nhất các chức năng</w:t>
      </w:r>
      <w:r>
        <w:t>: Một nền tảng duy nhất giúp giảm thiểu sự phức tạp khi chuyển đổi giữa các hệ thống.</w:t>
      </w:r>
    </w:p>
    <w:p w14:paraId="7C600F72" w14:textId="24DEA78F" w:rsidR="004A1B16" w:rsidRPr="002B73A1" w:rsidRDefault="004A1B16" w:rsidP="00912A3D">
      <w:pPr>
        <w:pStyle w:val="ListParagraph"/>
        <w:numPr>
          <w:ilvl w:val="2"/>
          <w:numId w:val="13"/>
        </w:numPr>
        <w:rPr>
          <w:b/>
          <w:bCs/>
          <w:sz w:val="26"/>
          <w:szCs w:val="26"/>
        </w:rPr>
      </w:pPr>
      <w:r w:rsidRPr="002B73A1">
        <w:rPr>
          <w:b/>
          <w:bCs/>
          <w:sz w:val="26"/>
          <w:szCs w:val="26"/>
        </w:rPr>
        <w:t>Khảo sát các hệ thống đã có</w:t>
      </w:r>
    </w:p>
    <w:p w14:paraId="0C3D7703" w14:textId="77777777" w:rsidR="004A1B16" w:rsidRDefault="004A1B16" w:rsidP="002B73A1">
      <w:r>
        <w:t>Qua nghiên cứu, các hệ thống quản lý đã triển khai tại nhiều cơ sở giáo dục khác bao gồm:</w:t>
      </w:r>
    </w:p>
    <w:p w14:paraId="2D0B6577" w14:textId="17EC4079" w:rsidR="004A1B16" w:rsidRDefault="004A1B16" w:rsidP="00912A3D">
      <w:pPr>
        <w:pStyle w:val="ListParagraph"/>
        <w:numPr>
          <w:ilvl w:val="0"/>
          <w:numId w:val="5"/>
        </w:numPr>
      </w:pPr>
      <w:r w:rsidRPr="002B73A1">
        <w:rPr>
          <w:rStyle w:val="Strong"/>
          <w:color w:val="000000"/>
        </w:rPr>
        <w:t>Hệ thống SIS</w:t>
      </w:r>
      <w:r>
        <w:t>: Quản lý thông tin sinh viên, điểm thi, và học phần. Tuy nhiên, hạn chế ở giao diện phức tạp và khả năng tương tác thấp.</w:t>
      </w:r>
    </w:p>
    <w:p w14:paraId="0A752F54" w14:textId="77777777" w:rsidR="002B73A1" w:rsidRDefault="004A1B16" w:rsidP="00912A3D">
      <w:pPr>
        <w:pStyle w:val="ListParagraph"/>
        <w:numPr>
          <w:ilvl w:val="0"/>
          <w:numId w:val="5"/>
        </w:numPr>
      </w:pPr>
      <w:r w:rsidRPr="002B73A1">
        <w:rPr>
          <w:rStyle w:val="Strong"/>
          <w:color w:val="000000"/>
        </w:rPr>
        <w:t>EduSoft</w:t>
      </w:r>
      <w:r>
        <w:t>: Hỗ trợ quản lý lớp học, lịch học và nhập điểm. Điểm yếu là thiếu tính năng tích hợp thanh toán và giao diện không thân thiện.</w:t>
      </w:r>
    </w:p>
    <w:p w14:paraId="2148B70A" w14:textId="7FE8AE96" w:rsidR="004A1B16" w:rsidRDefault="002664BE" w:rsidP="00912A3D">
      <w:pPr>
        <w:pStyle w:val="ListParagraph"/>
        <w:numPr>
          <w:ilvl w:val="0"/>
          <w:numId w:val="5"/>
        </w:numPr>
      </w:pPr>
      <w:r w:rsidRPr="002664BE">
        <w:rPr>
          <w:b/>
          <w:bCs/>
        </w:rPr>
        <w:t>ctt-sis.hust.edu.vn</w:t>
      </w:r>
      <w:r w:rsidR="004A1B16">
        <w:t>: Được sử dụng như công cụcho đăng ký lớp học, nhưng thiếu khả năng tự động cập nhật dữ liệu.</w:t>
      </w:r>
    </w:p>
    <w:p w14:paraId="52FC2779" w14:textId="77777777" w:rsidR="004A1B16" w:rsidRPr="002664BE" w:rsidRDefault="004A1B16" w:rsidP="00912A3D">
      <w:pPr>
        <w:pStyle w:val="ListParagraph"/>
        <w:numPr>
          <w:ilvl w:val="2"/>
          <w:numId w:val="13"/>
        </w:numPr>
        <w:rPr>
          <w:b/>
          <w:bCs/>
          <w:sz w:val="26"/>
          <w:szCs w:val="26"/>
        </w:rPr>
      </w:pPr>
      <w:r w:rsidRPr="002664BE">
        <w:rPr>
          <w:b/>
          <w:bCs/>
          <w:sz w:val="26"/>
          <w:szCs w:val="26"/>
        </w:rPr>
        <w:t>Tính năng quan trọng cần phát triển</w:t>
      </w:r>
    </w:p>
    <w:p w14:paraId="2E83352F" w14:textId="77777777" w:rsidR="004A1B16" w:rsidRDefault="004A1B16" w:rsidP="002B73A1">
      <w:r>
        <w:t>Dựa trên khảo sát, các tính năng quan trọng cho HUSTHUB bao gồm:</w:t>
      </w:r>
    </w:p>
    <w:p w14:paraId="7A9C18F3" w14:textId="1AECB398" w:rsidR="004A1B16" w:rsidRDefault="004A1B16" w:rsidP="00912A3D">
      <w:pPr>
        <w:pStyle w:val="ListParagraph"/>
        <w:numPr>
          <w:ilvl w:val="0"/>
          <w:numId w:val="5"/>
        </w:numPr>
      </w:pPr>
      <w:r w:rsidRPr="002664BE">
        <w:rPr>
          <w:rStyle w:val="Strong"/>
          <w:color w:val="000000"/>
        </w:rPr>
        <w:t>Quản lý thông tin sinh viên/giảng viên</w:t>
      </w:r>
      <w:r>
        <w:t>: Hệ thống hóa thông tin cá nhân, lớp học, và lịch học.</w:t>
      </w:r>
    </w:p>
    <w:p w14:paraId="51760A0D" w14:textId="14A0B29D" w:rsidR="004A1B16" w:rsidRDefault="004A1B16" w:rsidP="00912A3D">
      <w:pPr>
        <w:pStyle w:val="ListParagraph"/>
        <w:numPr>
          <w:ilvl w:val="0"/>
          <w:numId w:val="5"/>
        </w:numPr>
      </w:pPr>
      <w:r w:rsidRPr="002664BE">
        <w:rPr>
          <w:rStyle w:val="Strong"/>
          <w:color w:val="000000"/>
        </w:rPr>
        <w:t>Quản lý học phần và lớp học</w:t>
      </w:r>
      <w:r>
        <w:t>: Tích hợp chức năng thêm, sửa, xóa và truy cập thông tin các lớp học.</w:t>
      </w:r>
    </w:p>
    <w:p w14:paraId="386C8497" w14:textId="55FC5C70" w:rsidR="004A1B16" w:rsidRDefault="004A1B16" w:rsidP="00912A3D">
      <w:pPr>
        <w:pStyle w:val="ListParagraph"/>
        <w:numPr>
          <w:ilvl w:val="0"/>
          <w:numId w:val="5"/>
        </w:numPr>
      </w:pPr>
      <w:r w:rsidRPr="002664BE">
        <w:rPr>
          <w:rStyle w:val="Strong"/>
          <w:color w:val="000000"/>
        </w:rPr>
        <w:t>Nhập và quản lý điểm số</w:t>
      </w:r>
      <w:r>
        <w:t>: Hỗ trợ giảng viên nhập điểm và xem danh sách sinh viên lớp học.</w:t>
      </w:r>
    </w:p>
    <w:p w14:paraId="362775F7" w14:textId="30437771" w:rsidR="004A1B16" w:rsidRDefault="004A1B16" w:rsidP="00912A3D">
      <w:pPr>
        <w:pStyle w:val="ListParagraph"/>
        <w:numPr>
          <w:ilvl w:val="0"/>
          <w:numId w:val="5"/>
        </w:numPr>
      </w:pPr>
      <w:r w:rsidRPr="002664BE">
        <w:rPr>
          <w:rStyle w:val="Strong"/>
          <w:color w:val="000000"/>
        </w:rPr>
        <w:t>Đăng ký lớp học và thanh toán học phí</w:t>
      </w:r>
      <w:r>
        <w:t>: Hỗ trợ sinh viên đăng ký lớp học trực tuyến, quản lý giao dịch thanh toán, và hiển thị thời khóa biểu cá nhân.</w:t>
      </w:r>
    </w:p>
    <w:p w14:paraId="22E547CB" w14:textId="093AF948" w:rsidR="004A1B16" w:rsidRDefault="004A1B16" w:rsidP="00912A3D">
      <w:pPr>
        <w:pStyle w:val="ListParagraph"/>
        <w:numPr>
          <w:ilvl w:val="0"/>
          <w:numId w:val="5"/>
        </w:numPr>
      </w:pPr>
      <w:r w:rsidRPr="002664BE">
        <w:rPr>
          <w:rStyle w:val="Strong"/>
          <w:color w:val="000000"/>
        </w:rPr>
        <w:t>Xem thời khóa biểu</w:t>
      </w:r>
      <w:r>
        <w:t>: Sinh viên và giảng viên có thể tra cứu thời gian biểu một cách thuận tiện.</w:t>
      </w:r>
    </w:p>
    <w:p w14:paraId="51000006" w14:textId="623DD56C" w:rsidR="004A1B16" w:rsidRDefault="004A1B16" w:rsidP="00912A3D">
      <w:pPr>
        <w:pStyle w:val="ListParagraph"/>
        <w:numPr>
          <w:ilvl w:val="0"/>
          <w:numId w:val="5"/>
        </w:numPr>
      </w:pPr>
      <w:r w:rsidRPr="002664BE">
        <w:rPr>
          <w:rStyle w:val="Strong"/>
          <w:color w:val="000000"/>
        </w:rPr>
        <w:t>Tích hợp chức năng trên một nền tảng duy nhất</w:t>
      </w:r>
      <w:r>
        <w:t>: Giảm thiểu sự phân mảnh và tăng tính hiệu quả trong sử dụng hệ thống.</w:t>
      </w:r>
    </w:p>
    <w:p w14:paraId="61AD4900" w14:textId="7140E8EA" w:rsidR="001A39FB" w:rsidRPr="006840A6" w:rsidRDefault="004A1EDD" w:rsidP="00912A3D">
      <w:pPr>
        <w:pStyle w:val="Heading2"/>
        <w:numPr>
          <w:ilvl w:val="1"/>
          <w:numId w:val="64"/>
        </w:numPr>
      </w:pPr>
      <w:bookmarkStart w:id="25" w:name="_Toc186524637"/>
      <w:r>
        <w:t xml:space="preserve">Tổng quan </w:t>
      </w:r>
      <w:r w:rsidR="006E65A6">
        <w:t>chức năng</w:t>
      </w:r>
      <w:bookmarkEnd w:id="21"/>
      <w:bookmarkEnd w:id="22"/>
      <w:bookmarkEnd w:id="24"/>
      <w:bookmarkEnd w:id="25"/>
    </w:p>
    <w:p w14:paraId="4FD65FBD" w14:textId="3C1A7186" w:rsidR="001A39FB" w:rsidRDefault="001A39FB" w:rsidP="00912A3D">
      <w:pPr>
        <w:pStyle w:val="Heading3"/>
        <w:numPr>
          <w:ilvl w:val="2"/>
          <w:numId w:val="7"/>
        </w:numPr>
      </w:pPr>
      <w:bookmarkStart w:id="26" w:name="_Toc510882198"/>
      <w:bookmarkStart w:id="27" w:name="_Toc186524638"/>
      <w:r>
        <w:t>Biểu đồ use case tổng quan</w:t>
      </w:r>
      <w:bookmarkEnd w:id="26"/>
      <w:bookmarkEnd w:id="27"/>
    </w:p>
    <w:p w14:paraId="09A43D7E" w14:textId="77777777" w:rsidR="00DE7211" w:rsidRDefault="00DE7211" w:rsidP="00DE7211">
      <w:pPr>
        <w:keepNext/>
      </w:pPr>
      <w:r w:rsidRPr="00DE7211">
        <w:rPr>
          <w:noProof/>
        </w:rPr>
        <w:drawing>
          <wp:inline distT="0" distB="0" distL="0" distR="0" wp14:anchorId="35FA8A68" wp14:editId="0DE1F1AF">
            <wp:extent cx="4939121" cy="3876600"/>
            <wp:effectExtent l="0" t="0" r="1270" b="0"/>
            <wp:docPr id="1073535575"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35575" name="Picture 1" descr="A diagram of a person's diagram&#10;&#10;Description automatically generated"/>
                    <pic:cNvPicPr/>
                  </pic:nvPicPr>
                  <pic:blipFill>
                    <a:blip r:embed="rId12"/>
                    <a:stretch>
                      <a:fillRect/>
                    </a:stretch>
                  </pic:blipFill>
                  <pic:spPr>
                    <a:xfrm>
                      <a:off x="0" y="0"/>
                      <a:ext cx="4942782" cy="3879473"/>
                    </a:xfrm>
                    <a:prstGeom prst="rect">
                      <a:avLst/>
                    </a:prstGeom>
                  </pic:spPr>
                </pic:pic>
              </a:graphicData>
            </a:graphic>
          </wp:inline>
        </w:drawing>
      </w:r>
    </w:p>
    <w:p w14:paraId="48841E09" w14:textId="32A4AB6A" w:rsidR="00DE7211" w:rsidRPr="00DE7211" w:rsidRDefault="00DE7211" w:rsidP="00DE7211">
      <w:pPr>
        <w:pStyle w:val="Caption"/>
      </w:pPr>
      <w:bookmarkStart w:id="28" w:name="_Toc186524694"/>
      <w:r>
        <w:t xml:space="preserve">Hình </w:t>
      </w:r>
      <w:r>
        <w:fldChar w:fldCharType="begin"/>
      </w:r>
      <w:r>
        <w:instrText xml:space="preserve"> SEQ Hình \* ARABIC </w:instrText>
      </w:r>
      <w:r>
        <w:fldChar w:fldCharType="separate"/>
      </w:r>
      <w:r w:rsidR="004C622B">
        <w:rPr>
          <w:noProof/>
        </w:rPr>
        <w:t>1</w:t>
      </w:r>
      <w:r>
        <w:fldChar w:fldCharType="end"/>
      </w:r>
      <w:r>
        <w:t xml:space="preserve"> Use case tổng quan</w:t>
      </w:r>
      <w:bookmarkEnd w:id="28"/>
    </w:p>
    <w:p w14:paraId="1EB82730" w14:textId="49C3A485" w:rsidR="00A81B4F" w:rsidRPr="006806EF" w:rsidRDefault="00A81B4F" w:rsidP="00912A3D">
      <w:pPr>
        <w:pStyle w:val="ListParagraph"/>
        <w:numPr>
          <w:ilvl w:val="0"/>
          <w:numId w:val="5"/>
        </w:numPr>
        <w:rPr>
          <w:b/>
          <w:bCs/>
        </w:rPr>
      </w:pPr>
      <w:r w:rsidRPr="00A81B4F">
        <w:rPr>
          <w:b/>
          <w:bCs/>
        </w:rPr>
        <w:t>Tác nhân tham gia</w:t>
      </w:r>
    </w:p>
    <w:p w14:paraId="110AFC8A" w14:textId="57165544" w:rsidR="00A81B4F" w:rsidRDefault="00A81B4F" w:rsidP="00912A3D">
      <w:pPr>
        <w:pStyle w:val="ListParagraph"/>
        <w:numPr>
          <w:ilvl w:val="0"/>
          <w:numId w:val="14"/>
        </w:numPr>
      </w:pPr>
      <w:r w:rsidRPr="006806EF">
        <w:rPr>
          <w:b/>
          <w:bCs/>
        </w:rPr>
        <w:t>Admin:</w:t>
      </w:r>
      <w:r>
        <w:t xml:space="preserve"> Quản lý thông tin sinh viên, giảng viên, khóa học, lớp học.</w:t>
      </w:r>
    </w:p>
    <w:p w14:paraId="6A81C06C" w14:textId="12A27468" w:rsidR="00A81B4F" w:rsidRDefault="00A81B4F" w:rsidP="00912A3D">
      <w:pPr>
        <w:pStyle w:val="ListParagraph"/>
        <w:numPr>
          <w:ilvl w:val="0"/>
          <w:numId w:val="14"/>
        </w:numPr>
      </w:pPr>
      <w:r w:rsidRPr="006806EF">
        <w:rPr>
          <w:b/>
          <w:bCs/>
        </w:rPr>
        <w:t>Teacher:</w:t>
      </w:r>
      <w:r>
        <w:t xml:space="preserve"> Nhập điểm, xem danh sách sinh viên lớp học.</w:t>
      </w:r>
    </w:p>
    <w:p w14:paraId="0EBFDC42" w14:textId="77777777" w:rsidR="00A81B4F" w:rsidRDefault="00A81B4F" w:rsidP="00912A3D">
      <w:pPr>
        <w:pStyle w:val="ListParagraph"/>
        <w:numPr>
          <w:ilvl w:val="0"/>
          <w:numId w:val="14"/>
        </w:numPr>
      </w:pPr>
      <w:r w:rsidRPr="006806EF">
        <w:rPr>
          <w:b/>
          <w:bCs/>
        </w:rPr>
        <w:t>Student:</w:t>
      </w:r>
      <w:r>
        <w:t xml:space="preserve"> Đăng ký lớp học, thanh toán học phí, xem thời khóa biểu, theo dõi điểm số.</w:t>
      </w:r>
    </w:p>
    <w:p w14:paraId="5FFC34F4" w14:textId="212B9C2D" w:rsidR="00A81B4F" w:rsidRPr="006806EF" w:rsidRDefault="00A81B4F" w:rsidP="00912A3D">
      <w:pPr>
        <w:pStyle w:val="ListParagraph"/>
        <w:numPr>
          <w:ilvl w:val="0"/>
          <w:numId w:val="5"/>
        </w:numPr>
        <w:rPr>
          <w:b/>
          <w:bCs/>
        </w:rPr>
      </w:pPr>
      <w:r w:rsidRPr="006806EF">
        <w:rPr>
          <w:b/>
          <w:bCs/>
        </w:rPr>
        <w:t>Mô tả ngắn gọn các Use Case chính</w:t>
      </w:r>
    </w:p>
    <w:p w14:paraId="2F066189" w14:textId="5DBBD987" w:rsidR="00A81B4F" w:rsidRDefault="00A81B4F" w:rsidP="00912A3D">
      <w:pPr>
        <w:pStyle w:val="ListParagraph"/>
        <w:numPr>
          <w:ilvl w:val="0"/>
          <w:numId w:val="14"/>
        </w:numPr>
      </w:pPr>
      <w:r w:rsidRPr="006806EF">
        <w:rPr>
          <w:b/>
          <w:bCs/>
        </w:rPr>
        <w:t>Quản lý thông tin sinh viên:</w:t>
      </w:r>
      <w:r>
        <w:t xml:space="preserve"> Admin thêm, sửa, xóa, truy vấn thông tin sinh viên.</w:t>
      </w:r>
    </w:p>
    <w:p w14:paraId="69864CA5" w14:textId="75CB87A7" w:rsidR="00A81B4F" w:rsidRDefault="00A81B4F" w:rsidP="00912A3D">
      <w:pPr>
        <w:pStyle w:val="ListParagraph"/>
        <w:numPr>
          <w:ilvl w:val="0"/>
          <w:numId w:val="14"/>
        </w:numPr>
      </w:pPr>
      <w:r w:rsidRPr="006806EF">
        <w:rPr>
          <w:b/>
          <w:bCs/>
        </w:rPr>
        <w:t>Quản lý thông tin giảng viên:</w:t>
      </w:r>
      <w:r>
        <w:t xml:space="preserve"> Admin thêm, sửa, xóa, truy vấn thông tin giảng viên.</w:t>
      </w:r>
    </w:p>
    <w:p w14:paraId="451904D0" w14:textId="6CDF8019" w:rsidR="00A81B4F" w:rsidRDefault="00A81B4F" w:rsidP="00912A3D">
      <w:pPr>
        <w:pStyle w:val="ListParagraph"/>
        <w:numPr>
          <w:ilvl w:val="0"/>
          <w:numId w:val="14"/>
        </w:numPr>
      </w:pPr>
      <w:r w:rsidRPr="006806EF">
        <w:rPr>
          <w:b/>
          <w:bCs/>
        </w:rPr>
        <w:t>Quản lý khóa học:</w:t>
      </w:r>
      <w:r>
        <w:t xml:space="preserve"> Admin thêm, sửa, xóa khóa học trong hệ thống.</w:t>
      </w:r>
    </w:p>
    <w:p w14:paraId="37B2531E" w14:textId="4BF6CBCB" w:rsidR="00A81B4F" w:rsidRDefault="00A81B4F" w:rsidP="00912A3D">
      <w:pPr>
        <w:pStyle w:val="ListParagraph"/>
        <w:numPr>
          <w:ilvl w:val="0"/>
          <w:numId w:val="14"/>
        </w:numPr>
      </w:pPr>
      <w:r w:rsidRPr="006806EF">
        <w:rPr>
          <w:b/>
          <w:bCs/>
        </w:rPr>
        <w:t>Quản lý lớp học:</w:t>
      </w:r>
      <w:r>
        <w:t xml:space="preserve"> Admin quản lý thông tin lớp học liên quan đến khóa học.</w:t>
      </w:r>
    </w:p>
    <w:p w14:paraId="500D2725" w14:textId="28AB4651" w:rsidR="00A81B4F" w:rsidRDefault="00A81B4F" w:rsidP="00912A3D">
      <w:pPr>
        <w:pStyle w:val="ListParagraph"/>
        <w:numPr>
          <w:ilvl w:val="0"/>
          <w:numId w:val="14"/>
        </w:numPr>
      </w:pPr>
      <w:r w:rsidRPr="006806EF">
        <w:rPr>
          <w:b/>
          <w:bCs/>
        </w:rPr>
        <w:t>Nhập điểm số:</w:t>
      </w:r>
      <w:r>
        <w:t xml:space="preserve"> Giáo viên nhập điểm cho sinh viên theo lớp học được phân công.</w:t>
      </w:r>
    </w:p>
    <w:p w14:paraId="57445069" w14:textId="4099A86D" w:rsidR="00A81B4F" w:rsidRDefault="00A81B4F" w:rsidP="00912A3D">
      <w:pPr>
        <w:pStyle w:val="ListParagraph"/>
        <w:numPr>
          <w:ilvl w:val="0"/>
          <w:numId w:val="14"/>
        </w:numPr>
      </w:pPr>
      <w:r w:rsidRPr="006806EF">
        <w:rPr>
          <w:b/>
          <w:bCs/>
        </w:rPr>
        <w:t>Đăng ký lớp học</w:t>
      </w:r>
      <w:r>
        <w:t>: Sinh viên đăng ký lớp học theo thời khóa biểu.</w:t>
      </w:r>
    </w:p>
    <w:p w14:paraId="57A1B7FE" w14:textId="58305A3C" w:rsidR="00A81B4F" w:rsidRDefault="00A81B4F" w:rsidP="00912A3D">
      <w:pPr>
        <w:pStyle w:val="ListParagraph"/>
        <w:numPr>
          <w:ilvl w:val="0"/>
          <w:numId w:val="14"/>
        </w:numPr>
      </w:pPr>
      <w:r w:rsidRPr="006806EF">
        <w:rPr>
          <w:b/>
          <w:bCs/>
        </w:rPr>
        <w:t>Xem thời khóa biểu:</w:t>
      </w:r>
      <w:r>
        <w:t xml:space="preserve"> Sinh viên xem thời khóa biểu cá nhân.</w:t>
      </w:r>
    </w:p>
    <w:p w14:paraId="6E23AE39" w14:textId="73D5E292" w:rsidR="007120E1" w:rsidRDefault="00A81B4F" w:rsidP="00912A3D">
      <w:pPr>
        <w:pStyle w:val="ListParagraph"/>
        <w:numPr>
          <w:ilvl w:val="0"/>
          <w:numId w:val="14"/>
        </w:numPr>
      </w:pPr>
      <w:r w:rsidRPr="006806EF">
        <w:rPr>
          <w:b/>
          <w:bCs/>
        </w:rPr>
        <w:t>Xem điểm</w:t>
      </w:r>
      <w:r>
        <w:t xml:space="preserve"> </w:t>
      </w:r>
      <w:r w:rsidRPr="006806EF">
        <w:rPr>
          <w:b/>
          <w:bCs/>
        </w:rPr>
        <w:t>số:</w:t>
      </w:r>
      <w:r>
        <w:t xml:space="preserve"> Sinh viên xem điểm các môn học đã tham gia</w:t>
      </w:r>
      <w:r w:rsidR="006806EF">
        <w:t xml:space="preserve"> </w:t>
      </w:r>
      <w:r w:rsidR="007120E1">
        <w:t>và mô tả ngắn gọn các use case chính</w:t>
      </w:r>
      <w:r w:rsidR="00C07F64">
        <w:t>.</w:t>
      </w:r>
    </w:p>
    <w:p w14:paraId="69DFB55E" w14:textId="17014AF3" w:rsidR="001A39FB" w:rsidRDefault="00DA37BD" w:rsidP="00912A3D">
      <w:pPr>
        <w:pStyle w:val="Heading3"/>
        <w:numPr>
          <w:ilvl w:val="2"/>
          <w:numId w:val="7"/>
        </w:numPr>
      </w:pPr>
      <w:bookmarkStart w:id="29" w:name="_Ref512427450"/>
      <w:bookmarkStart w:id="30" w:name="_Toc186524639"/>
      <w:r>
        <w:t>Biểu đồ use case phân rã</w:t>
      </w:r>
      <w:bookmarkEnd w:id="29"/>
      <w:bookmarkEnd w:id="30"/>
    </w:p>
    <w:p w14:paraId="6BFACDE3" w14:textId="3ACDF277" w:rsidR="00DE6624" w:rsidRPr="00DE6624" w:rsidRDefault="00DE6624" w:rsidP="00912A3D">
      <w:pPr>
        <w:pStyle w:val="ListParagraph"/>
        <w:numPr>
          <w:ilvl w:val="3"/>
          <w:numId w:val="7"/>
        </w:numPr>
        <w:rPr>
          <w:b/>
          <w:bCs/>
        </w:rPr>
      </w:pPr>
      <w:r w:rsidRPr="00DE6624">
        <w:rPr>
          <w:b/>
          <w:bCs/>
        </w:rPr>
        <w:t>Use case “Quản lí giảng viên”</w:t>
      </w:r>
    </w:p>
    <w:p w14:paraId="4CF2E915" w14:textId="77777777" w:rsidR="00844457" w:rsidRDefault="004A5649" w:rsidP="00844457">
      <w:pPr>
        <w:keepNext/>
        <w:jc w:val="center"/>
      </w:pPr>
      <w:r w:rsidRPr="004A5649">
        <w:rPr>
          <w:noProof/>
        </w:rPr>
        <w:drawing>
          <wp:inline distT="0" distB="0" distL="0" distR="0" wp14:anchorId="37026997" wp14:editId="109E8204">
            <wp:extent cx="3218259" cy="3192236"/>
            <wp:effectExtent l="0" t="0" r="0" b="0"/>
            <wp:docPr id="30974454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44545" name="Picture 1" descr="A diagram of a person with text&#10;&#10;Description automatically generated"/>
                    <pic:cNvPicPr/>
                  </pic:nvPicPr>
                  <pic:blipFill>
                    <a:blip r:embed="rId13"/>
                    <a:stretch>
                      <a:fillRect/>
                    </a:stretch>
                  </pic:blipFill>
                  <pic:spPr>
                    <a:xfrm>
                      <a:off x="0" y="0"/>
                      <a:ext cx="3267491" cy="3241070"/>
                    </a:xfrm>
                    <a:prstGeom prst="rect">
                      <a:avLst/>
                    </a:prstGeom>
                  </pic:spPr>
                </pic:pic>
              </a:graphicData>
            </a:graphic>
          </wp:inline>
        </w:drawing>
      </w:r>
    </w:p>
    <w:p w14:paraId="1D7E6F0E" w14:textId="33984F02" w:rsidR="00801DCF" w:rsidRDefault="00844457" w:rsidP="00844457">
      <w:pPr>
        <w:pStyle w:val="Caption"/>
      </w:pPr>
      <w:bookmarkStart w:id="31" w:name="_Toc186524695"/>
      <w:r>
        <w:t xml:space="preserve">Hình </w:t>
      </w:r>
      <w:r>
        <w:fldChar w:fldCharType="begin"/>
      </w:r>
      <w:r>
        <w:instrText xml:space="preserve"> SEQ Hình \* ARABIC </w:instrText>
      </w:r>
      <w:r>
        <w:fldChar w:fldCharType="separate"/>
      </w:r>
      <w:r w:rsidR="004C622B">
        <w:rPr>
          <w:noProof/>
        </w:rPr>
        <w:t>2</w:t>
      </w:r>
      <w:r>
        <w:fldChar w:fldCharType="end"/>
      </w:r>
      <w:r>
        <w:t xml:space="preserve"> Use case "Quản lí giảng viên"</w:t>
      </w:r>
      <w:bookmarkEnd w:id="31"/>
    </w:p>
    <w:p w14:paraId="1D84FE8F" w14:textId="6DD2136D" w:rsidR="005B0007" w:rsidRDefault="00E254E8" w:rsidP="005B0007">
      <w:r w:rsidRPr="00E254E8">
        <w:t>Admin có thể thực hiện các thao tác quản lý giảng viên bao gồm: thêm mới giảng viên bằng cách nhập thông tin cơ bản, chỉnh sửa thông tin giảng viên đã có trong hệ thống và xóa giảng viên không còn hoạt động. Các thao tác này giúp đảm bảo dữ liệu giảng viên luôn chính xác và được cập nhật.</w:t>
      </w:r>
    </w:p>
    <w:p w14:paraId="71756D14" w14:textId="29482402" w:rsidR="0018291F" w:rsidRPr="00DE6624" w:rsidRDefault="0018291F" w:rsidP="00912A3D">
      <w:pPr>
        <w:pStyle w:val="ListParagraph"/>
        <w:numPr>
          <w:ilvl w:val="3"/>
          <w:numId w:val="7"/>
        </w:numPr>
        <w:rPr>
          <w:b/>
          <w:bCs/>
        </w:rPr>
      </w:pPr>
      <w:r w:rsidRPr="00DE6624">
        <w:rPr>
          <w:b/>
          <w:bCs/>
        </w:rPr>
        <w:t xml:space="preserve">Use case “Quản lí </w:t>
      </w:r>
      <w:r>
        <w:rPr>
          <w:b/>
          <w:bCs/>
        </w:rPr>
        <w:t>sinh viên</w:t>
      </w:r>
      <w:r w:rsidRPr="00DE6624">
        <w:rPr>
          <w:b/>
          <w:bCs/>
        </w:rPr>
        <w:t>”</w:t>
      </w:r>
    </w:p>
    <w:p w14:paraId="56BD0783" w14:textId="77777777" w:rsidR="009D02C3" w:rsidRDefault="009D02C3" w:rsidP="009D02C3">
      <w:pPr>
        <w:keepNext/>
        <w:jc w:val="center"/>
      </w:pPr>
      <w:r w:rsidRPr="009D02C3">
        <w:rPr>
          <w:noProof/>
        </w:rPr>
        <w:drawing>
          <wp:inline distT="0" distB="0" distL="0" distR="0" wp14:anchorId="04C2FB18" wp14:editId="7EF24CC5">
            <wp:extent cx="3283555" cy="3257006"/>
            <wp:effectExtent l="0" t="0" r="6350" b="0"/>
            <wp:docPr id="42130996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09965" name="Picture 1" descr="A diagram of a person with text&#10;&#10;Description automatically generated"/>
                    <pic:cNvPicPr/>
                  </pic:nvPicPr>
                  <pic:blipFill>
                    <a:blip r:embed="rId14"/>
                    <a:stretch>
                      <a:fillRect/>
                    </a:stretch>
                  </pic:blipFill>
                  <pic:spPr>
                    <a:xfrm>
                      <a:off x="0" y="0"/>
                      <a:ext cx="3306018" cy="3279288"/>
                    </a:xfrm>
                    <a:prstGeom prst="rect">
                      <a:avLst/>
                    </a:prstGeom>
                  </pic:spPr>
                </pic:pic>
              </a:graphicData>
            </a:graphic>
          </wp:inline>
        </w:drawing>
      </w:r>
    </w:p>
    <w:p w14:paraId="4900A373" w14:textId="4AF18A39" w:rsidR="0018291F" w:rsidRDefault="009D02C3" w:rsidP="009D02C3">
      <w:pPr>
        <w:pStyle w:val="Caption"/>
      </w:pPr>
      <w:bookmarkStart w:id="32" w:name="_Toc186524696"/>
      <w:r>
        <w:t xml:space="preserve">Hình </w:t>
      </w:r>
      <w:r>
        <w:fldChar w:fldCharType="begin"/>
      </w:r>
      <w:r>
        <w:instrText xml:space="preserve"> SEQ Hình \* ARABIC </w:instrText>
      </w:r>
      <w:r>
        <w:fldChar w:fldCharType="separate"/>
      </w:r>
      <w:r w:rsidR="004C622B">
        <w:rPr>
          <w:noProof/>
        </w:rPr>
        <w:t>3</w:t>
      </w:r>
      <w:r>
        <w:fldChar w:fldCharType="end"/>
      </w:r>
      <w:r>
        <w:t xml:space="preserve"> Use case "Quản lí sinh viên"</w:t>
      </w:r>
      <w:bookmarkEnd w:id="32"/>
    </w:p>
    <w:p w14:paraId="7183C61A" w14:textId="30E18755" w:rsidR="009D02C3" w:rsidRDefault="00EF4247" w:rsidP="009D02C3">
      <w:r w:rsidRPr="00EF4247">
        <w:t>Admin có thể quản lý thông tin sinh viên thông qua các thao tác như thêm mới sinh viên bằng cách nhập thông tin cần thiết, chỉnh sửa thông tin sinh viên đã có, và xóa sinh viên không còn trong hệ thống. Các chức năng này giúp duy trì và cập nhật dữ liệu sinh viên một cách chính xác và kịp thời.</w:t>
      </w:r>
    </w:p>
    <w:p w14:paraId="6F75245B" w14:textId="2701A2F5" w:rsidR="00EF4247" w:rsidRPr="00DE6624" w:rsidRDefault="00EF4247" w:rsidP="00912A3D">
      <w:pPr>
        <w:pStyle w:val="ListParagraph"/>
        <w:numPr>
          <w:ilvl w:val="3"/>
          <w:numId w:val="7"/>
        </w:numPr>
        <w:rPr>
          <w:b/>
          <w:bCs/>
        </w:rPr>
      </w:pPr>
      <w:r w:rsidRPr="00DE6624">
        <w:rPr>
          <w:b/>
          <w:bCs/>
        </w:rPr>
        <w:t xml:space="preserve">Use case “Quản lí </w:t>
      </w:r>
      <w:r>
        <w:rPr>
          <w:b/>
          <w:bCs/>
        </w:rPr>
        <w:t>học phần</w:t>
      </w:r>
      <w:r w:rsidRPr="00DE6624">
        <w:rPr>
          <w:b/>
          <w:bCs/>
        </w:rPr>
        <w:t>”</w:t>
      </w:r>
    </w:p>
    <w:p w14:paraId="1FE30DAE" w14:textId="77777777" w:rsidR="004825B0" w:rsidRDefault="004825B0" w:rsidP="004825B0">
      <w:pPr>
        <w:keepNext/>
        <w:jc w:val="center"/>
      </w:pPr>
      <w:r w:rsidRPr="004825B0">
        <w:rPr>
          <w:noProof/>
        </w:rPr>
        <w:drawing>
          <wp:inline distT="0" distB="0" distL="0" distR="0" wp14:anchorId="188403AC" wp14:editId="61F98C05">
            <wp:extent cx="2769326" cy="3187202"/>
            <wp:effectExtent l="0" t="0" r="0" b="635"/>
            <wp:docPr id="274514621"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14621" name="Picture 1" descr="A diagram of a person with text&#10;&#10;Description automatically generated"/>
                    <pic:cNvPicPr/>
                  </pic:nvPicPr>
                  <pic:blipFill>
                    <a:blip r:embed="rId15"/>
                    <a:stretch>
                      <a:fillRect/>
                    </a:stretch>
                  </pic:blipFill>
                  <pic:spPr>
                    <a:xfrm>
                      <a:off x="0" y="0"/>
                      <a:ext cx="2795338" cy="3217139"/>
                    </a:xfrm>
                    <a:prstGeom prst="rect">
                      <a:avLst/>
                    </a:prstGeom>
                  </pic:spPr>
                </pic:pic>
              </a:graphicData>
            </a:graphic>
          </wp:inline>
        </w:drawing>
      </w:r>
    </w:p>
    <w:p w14:paraId="6E207D55" w14:textId="17B75C1F" w:rsidR="00EF4247" w:rsidRDefault="004825B0" w:rsidP="004825B0">
      <w:pPr>
        <w:pStyle w:val="Caption"/>
      </w:pPr>
      <w:bookmarkStart w:id="33" w:name="_Toc186524697"/>
      <w:r>
        <w:t xml:space="preserve">Hình </w:t>
      </w:r>
      <w:r>
        <w:fldChar w:fldCharType="begin"/>
      </w:r>
      <w:r>
        <w:instrText xml:space="preserve"> SEQ Hình \* ARABIC </w:instrText>
      </w:r>
      <w:r>
        <w:fldChar w:fldCharType="separate"/>
      </w:r>
      <w:r w:rsidR="004C622B">
        <w:rPr>
          <w:noProof/>
        </w:rPr>
        <w:t>4</w:t>
      </w:r>
      <w:r>
        <w:fldChar w:fldCharType="end"/>
      </w:r>
      <w:r>
        <w:t xml:space="preserve"> Use case "Quản lí học phần"</w:t>
      </w:r>
      <w:bookmarkEnd w:id="33"/>
    </w:p>
    <w:p w14:paraId="1A32EA2E" w14:textId="294361AE" w:rsidR="00842BA6" w:rsidRDefault="00842BA6" w:rsidP="00842BA6">
      <w:r w:rsidRPr="00842BA6">
        <w:t>Admin thực hiện các chức năng quản lý học phần bao gồm: xem danh sách các học phần hiện có, thêm học phần mới với các thông tin chi tiết, chỉnh sửa thông tin học phần để cập nhật dữ liệu, và xóa các học phần không còn phù hợp. Các thao tác này giúp đảm bảo hệ thống học phần luôn được duy trì chính xác và đầy đủ.</w:t>
      </w:r>
    </w:p>
    <w:p w14:paraId="112B043F" w14:textId="76D06861" w:rsidR="00842BA6" w:rsidRPr="00DE6624" w:rsidRDefault="00842BA6" w:rsidP="00912A3D">
      <w:pPr>
        <w:pStyle w:val="ListParagraph"/>
        <w:numPr>
          <w:ilvl w:val="3"/>
          <w:numId w:val="7"/>
        </w:numPr>
        <w:rPr>
          <w:b/>
          <w:bCs/>
        </w:rPr>
      </w:pPr>
      <w:r w:rsidRPr="00DE6624">
        <w:rPr>
          <w:b/>
          <w:bCs/>
        </w:rPr>
        <w:t xml:space="preserve">Use case “Quản lí </w:t>
      </w:r>
      <w:r>
        <w:rPr>
          <w:b/>
          <w:bCs/>
        </w:rPr>
        <w:t>lớp học</w:t>
      </w:r>
      <w:r w:rsidRPr="00DE6624">
        <w:rPr>
          <w:b/>
          <w:bCs/>
        </w:rPr>
        <w:t>”</w:t>
      </w:r>
    </w:p>
    <w:p w14:paraId="69A53C65" w14:textId="77777777" w:rsidR="005057F7" w:rsidRDefault="005057F7" w:rsidP="005057F7">
      <w:pPr>
        <w:keepNext/>
        <w:jc w:val="center"/>
      </w:pPr>
      <w:r w:rsidRPr="005057F7">
        <w:rPr>
          <w:noProof/>
        </w:rPr>
        <w:drawing>
          <wp:inline distT="0" distB="0" distL="0" distR="0" wp14:anchorId="0C63372E" wp14:editId="78682858">
            <wp:extent cx="4336869" cy="3050773"/>
            <wp:effectExtent l="0" t="0" r="0" b="0"/>
            <wp:docPr id="384723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3352" name="Picture 1" descr="A diagram of a diagram&#10;&#10;Description automatically generated"/>
                    <pic:cNvPicPr/>
                  </pic:nvPicPr>
                  <pic:blipFill>
                    <a:blip r:embed="rId16"/>
                    <a:stretch>
                      <a:fillRect/>
                    </a:stretch>
                  </pic:blipFill>
                  <pic:spPr>
                    <a:xfrm>
                      <a:off x="0" y="0"/>
                      <a:ext cx="4363348" cy="3069400"/>
                    </a:xfrm>
                    <a:prstGeom prst="rect">
                      <a:avLst/>
                    </a:prstGeom>
                  </pic:spPr>
                </pic:pic>
              </a:graphicData>
            </a:graphic>
          </wp:inline>
        </w:drawing>
      </w:r>
    </w:p>
    <w:p w14:paraId="55B5810E" w14:textId="2115ADC3" w:rsidR="00842BA6" w:rsidRDefault="005057F7" w:rsidP="005057F7">
      <w:pPr>
        <w:pStyle w:val="Caption"/>
      </w:pPr>
      <w:bookmarkStart w:id="34" w:name="_Toc186524698"/>
      <w:r>
        <w:t xml:space="preserve">Hình </w:t>
      </w:r>
      <w:r>
        <w:fldChar w:fldCharType="begin"/>
      </w:r>
      <w:r>
        <w:instrText xml:space="preserve"> SEQ Hình \* ARABIC </w:instrText>
      </w:r>
      <w:r>
        <w:fldChar w:fldCharType="separate"/>
      </w:r>
      <w:r w:rsidR="004C622B">
        <w:rPr>
          <w:noProof/>
        </w:rPr>
        <w:t>5</w:t>
      </w:r>
      <w:r>
        <w:fldChar w:fldCharType="end"/>
      </w:r>
      <w:r>
        <w:t xml:space="preserve"> Use case "Quản lí lớp học"</w:t>
      </w:r>
      <w:bookmarkEnd w:id="34"/>
    </w:p>
    <w:p w14:paraId="2962E517" w14:textId="6FCF5828" w:rsidR="00EA0C77" w:rsidRDefault="00EA0C77" w:rsidP="00EA0C77">
      <w:r w:rsidRPr="00EA0C77">
        <w:t>Admin có thể quản lý thông tin lớp học thông qua các chức năng chính: xem danh sách các lớp học hiện có, thêm mới lớp học, cập nhật thông tin lớp học, và xóa lớp học không cần thiết. Tất cả các chức năng này đều được thực hiện dựa trên việc hiển thị danh sách học phần, đảm bảo tính liên kết và sự nhất quán trong dữ liệu quản lý.</w:t>
      </w:r>
    </w:p>
    <w:p w14:paraId="49B9D6BA" w14:textId="02425356" w:rsidR="005E7E8D" w:rsidRPr="00DE6624" w:rsidRDefault="005E7E8D" w:rsidP="00912A3D">
      <w:pPr>
        <w:pStyle w:val="ListParagraph"/>
        <w:numPr>
          <w:ilvl w:val="3"/>
          <w:numId w:val="7"/>
        </w:numPr>
        <w:rPr>
          <w:b/>
          <w:bCs/>
        </w:rPr>
      </w:pPr>
      <w:r w:rsidRPr="00DE6624">
        <w:rPr>
          <w:b/>
          <w:bCs/>
        </w:rPr>
        <w:t xml:space="preserve">Use case “Quản lí </w:t>
      </w:r>
      <w:r>
        <w:rPr>
          <w:b/>
          <w:bCs/>
        </w:rPr>
        <w:t>điểm số</w:t>
      </w:r>
      <w:r w:rsidRPr="00DE6624">
        <w:rPr>
          <w:b/>
          <w:bCs/>
        </w:rPr>
        <w:t>”</w:t>
      </w:r>
    </w:p>
    <w:p w14:paraId="2554D8FE" w14:textId="77777777" w:rsidR="005E7E8D" w:rsidRDefault="005E7E8D" w:rsidP="005E7E8D">
      <w:pPr>
        <w:keepNext/>
        <w:jc w:val="center"/>
      </w:pPr>
      <w:r w:rsidRPr="005E7E8D">
        <w:rPr>
          <w:noProof/>
        </w:rPr>
        <w:drawing>
          <wp:inline distT="0" distB="0" distL="0" distR="0" wp14:anchorId="5A7426B1" wp14:editId="1FB7017A">
            <wp:extent cx="3753394" cy="2960911"/>
            <wp:effectExtent l="0" t="0" r="0" b="0"/>
            <wp:docPr id="566579781"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79781" name="Picture 1" descr="A diagram of a person's diagram&#10;&#10;Description automatically generated"/>
                    <pic:cNvPicPr/>
                  </pic:nvPicPr>
                  <pic:blipFill>
                    <a:blip r:embed="rId17"/>
                    <a:stretch>
                      <a:fillRect/>
                    </a:stretch>
                  </pic:blipFill>
                  <pic:spPr>
                    <a:xfrm>
                      <a:off x="0" y="0"/>
                      <a:ext cx="3757523" cy="2964169"/>
                    </a:xfrm>
                    <a:prstGeom prst="rect">
                      <a:avLst/>
                    </a:prstGeom>
                  </pic:spPr>
                </pic:pic>
              </a:graphicData>
            </a:graphic>
          </wp:inline>
        </w:drawing>
      </w:r>
    </w:p>
    <w:p w14:paraId="08152A3B" w14:textId="6CDF9247" w:rsidR="00EA0C77" w:rsidRDefault="005E7E8D" w:rsidP="005E7E8D">
      <w:pPr>
        <w:pStyle w:val="Caption"/>
        <w:rPr>
          <w:noProof/>
        </w:rPr>
      </w:pPr>
      <w:bookmarkStart w:id="35" w:name="_Toc186524699"/>
      <w:r>
        <w:t xml:space="preserve">Hình </w:t>
      </w:r>
      <w:r>
        <w:fldChar w:fldCharType="begin"/>
      </w:r>
      <w:r>
        <w:instrText xml:space="preserve"> SEQ Hình \* ARABIC </w:instrText>
      </w:r>
      <w:r>
        <w:fldChar w:fldCharType="separate"/>
      </w:r>
      <w:r w:rsidR="004C622B">
        <w:rPr>
          <w:noProof/>
        </w:rPr>
        <w:t>6</w:t>
      </w:r>
      <w:r>
        <w:fldChar w:fldCharType="end"/>
      </w:r>
      <w:r>
        <w:t xml:space="preserve"> Use case "</w:t>
      </w:r>
      <w:r>
        <w:rPr>
          <w:noProof/>
        </w:rPr>
        <w:t xml:space="preserve"> Quản lí điểm số"</w:t>
      </w:r>
      <w:bookmarkEnd w:id="35"/>
    </w:p>
    <w:p w14:paraId="38043DFD" w14:textId="29402AE7" w:rsidR="00C06E51" w:rsidRDefault="00C06E51" w:rsidP="00C06E51">
      <w:r w:rsidRPr="00C06E51">
        <w:t>Hệ thống hỗ trợ hai tác nhân: Student và Teacher. Student có thể xem điểm số của mình để theo dõi kết quả học tập. Teacher có quyền thêm điểm số mới và chỉnh sửa điểm số đã nhập, đảm bảo thông tin điểm số chính xác và kịp thời. Cả hai tác nhân đều sử dụng hệ thống để thực hiện các chức năng này một cách dễ dàng.</w:t>
      </w:r>
    </w:p>
    <w:p w14:paraId="03D2D056" w14:textId="6B00BDA9" w:rsidR="00C06E51" w:rsidRPr="00DE6624" w:rsidRDefault="00C06E51" w:rsidP="00912A3D">
      <w:pPr>
        <w:pStyle w:val="ListParagraph"/>
        <w:numPr>
          <w:ilvl w:val="3"/>
          <w:numId w:val="7"/>
        </w:numPr>
        <w:rPr>
          <w:b/>
          <w:bCs/>
        </w:rPr>
      </w:pPr>
      <w:r w:rsidRPr="00DE6624">
        <w:rPr>
          <w:b/>
          <w:bCs/>
        </w:rPr>
        <w:t>Use case “</w:t>
      </w:r>
      <w:r w:rsidR="009B2067">
        <w:rPr>
          <w:b/>
          <w:bCs/>
        </w:rPr>
        <w:t>Thanh toán học phí</w:t>
      </w:r>
      <w:r w:rsidRPr="00DE6624">
        <w:rPr>
          <w:b/>
          <w:bCs/>
        </w:rPr>
        <w:t>”</w:t>
      </w:r>
    </w:p>
    <w:p w14:paraId="6EB64AB0" w14:textId="77777777" w:rsidR="009B2067" w:rsidRDefault="009B2067" w:rsidP="009B2067">
      <w:pPr>
        <w:keepNext/>
        <w:jc w:val="center"/>
      </w:pPr>
      <w:r w:rsidRPr="009B2067">
        <w:rPr>
          <w:noProof/>
        </w:rPr>
        <w:drawing>
          <wp:inline distT="0" distB="0" distL="0" distR="0" wp14:anchorId="400BEC57" wp14:editId="5D620CB1">
            <wp:extent cx="4460682" cy="2532343"/>
            <wp:effectExtent l="0" t="0" r="0" b="0"/>
            <wp:docPr id="210500136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01366" name="Picture 1" descr="A diagram of a person&#10;&#10;Description automatically generated"/>
                    <pic:cNvPicPr/>
                  </pic:nvPicPr>
                  <pic:blipFill>
                    <a:blip r:embed="rId18"/>
                    <a:stretch>
                      <a:fillRect/>
                    </a:stretch>
                  </pic:blipFill>
                  <pic:spPr>
                    <a:xfrm>
                      <a:off x="0" y="0"/>
                      <a:ext cx="4469509" cy="2537354"/>
                    </a:xfrm>
                    <a:prstGeom prst="rect">
                      <a:avLst/>
                    </a:prstGeom>
                  </pic:spPr>
                </pic:pic>
              </a:graphicData>
            </a:graphic>
          </wp:inline>
        </w:drawing>
      </w:r>
    </w:p>
    <w:p w14:paraId="374FAA99" w14:textId="65D66C51" w:rsidR="00C06E51" w:rsidRDefault="009B2067" w:rsidP="009B2067">
      <w:pPr>
        <w:pStyle w:val="Caption"/>
      </w:pPr>
      <w:bookmarkStart w:id="36" w:name="_Toc186524700"/>
      <w:r>
        <w:t xml:space="preserve">Hình </w:t>
      </w:r>
      <w:r>
        <w:fldChar w:fldCharType="begin"/>
      </w:r>
      <w:r>
        <w:instrText xml:space="preserve"> SEQ Hình \* ARABIC </w:instrText>
      </w:r>
      <w:r>
        <w:fldChar w:fldCharType="separate"/>
      </w:r>
      <w:r w:rsidR="004C622B">
        <w:rPr>
          <w:noProof/>
        </w:rPr>
        <w:t>7</w:t>
      </w:r>
      <w:r>
        <w:fldChar w:fldCharType="end"/>
      </w:r>
      <w:r>
        <w:t xml:space="preserve"> Use case "Thanh toán học phí"</w:t>
      </w:r>
      <w:bookmarkEnd w:id="36"/>
    </w:p>
    <w:p w14:paraId="6E1A492C" w14:textId="2A99562D" w:rsidR="00552536" w:rsidRDefault="00552536" w:rsidP="00552536">
      <w:r w:rsidRPr="00552536">
        <w:t>Sinh viên có thể thực hiện chức năng thanh toán học phí thông qua hệ thống. Quy trình này bao gồm các bước: đăng nhập để xác thực tài khoản, gửi thông tin học phí cần thanh toán, và xác nhận giao dịch để hoàn tất thanh toán. Hệ thống đảm bảo tính chính xác và an toàn cho các giao dịch.</w:t>
      </w:r>
    </w:p>
    <w:p w14:paraId="07B2CC9B" w14:textId="2833212B" w:rsidR="008169A8" w:rsidRPr="00DE6624" w:rsidRDefault="008169A8" w:rsidP="00912A3D">
      <w:pPr>
        <w:pStyle w:val="ListParagraph"/>
        <w:numPr>
          <w:ilvl w:val="3"/>
          <w:numId w:val="7"/>
        </w:numPr>
        <w:rPr>
          <w:b/>
          <w:bCs/>
        </w:rPr>
      </w:pPr>
      <w:r w:rsidRPr="00DE6624">
        <w:rPr>
          <w:b/>
          <w:bCs/>
        </w:rPr>
        <w:t>Use case “</w:t>
      </w:r>
      <w:r>
        <w:rPr>
          <w:b/>
          <w:bCs/>
        </w:rPr>
        <w:t>Quản lí học tập</w:t>
      </w:r>
      <w:r w:rsidRPr="00DE6624">
        <w:rPr>
          <w:b/>
          <w:bCs/>
        </w:rPr>
        <w:t>”</w:t>
      </w:r>
    </w:p>
    <w:p w14:paraId="305ACF2B" w14:textId="77777777" w:rsidR="008169A8" w:rsidRDefault="008169A8" w:rsidP="008169A8">
      <w:pPr>
        <w:keepNext/>
        <w:jc w:val="center"/>
      </w:pPr>
      <w:r w:rsidRPr="008169A8">
        <w:rPr>
          <w:noProof/>
        </w:rPr>
        <w:drawing>
          <wp:inline distT="0" distB="0" distL="0" distR="0" wp14:anchorId="3D2BE600" wp14:editId="303C51D2">
            <wp:extent cx="4038912" cy="2798859"/>
            <wp:effectExtent l="0" t="0" r="0" b="0"/>
            <wp:docPr id="2311603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60316" name="Picture 1" descr="A diagram of a diagram&#10;&#10;Description automatically generated"/>
                    <pic:cNvPicPr/>
                  </pic:nvPicPr>
                  <pic:blipFill>
                    <a:blip r:embed="rId19"/>
                    <a:stretch>
                      <a:fillRect/>
                    </a:stretch>
                  </pic:blipFill>
                  <pic:spPr>
                    <a:xfrm>
                      <a:off x="0" y="0"/>
                      <a:ext cx="4046763" cy="2804300"/>
                    </a:xfrm>
                    <a:prstGeom prst="rect">
                      <a:avLst/>
                    </a:prstGeom>
                  </pic:spPr>
                </pic:pic>
              </a:graphicData>
            </a:graphic>
          </wp:inline>
        </w:drawing>
      </w:r>
    </w:p>
    <w:p w14:paraId="2800B745" w14:textId="712D0305" w:rsidR="008169A8" w:rsidRDefault="008169A8" w:rsidP="008169A8">
      <w:pPr>
        <w:pStyle w:val="Caption"/>
      </w:pPr>
      <w:bookmarkStart w:id="37" w:name="_Toc186524701"/>
      <w:r>
        <w:t xml:space="preserve">Hình </w:t>
      </w:r>
      <w:r>
        <w:fldChar w:fldCharType="begin"/>
      </w:r>
      <w:r>
        <w:instrText xml:space="preserve"> SEQ Hình \* ARABIC </w:instrText>
      </w:r>
      <w:r>
        <w:fldChar w:fldCharType="separate"/>
      </w:r>
      <w:r w:rsidR="004C622B">
        <w:rPr>
          <w:noProof/>
        </w:rPr>
        <w:t>8</w:t>
      </w:r>
      <w:r>
        <w:fldChar w:fldCharType="end"/>
      </w:r>
      <w:r>
        <w:t xml:space="preserve"> Use case "Quản lí lịch học"</w:t>
      </w:r>
      <w:bookmarkEnd w:id="37"/>
    </w:p>
    <w:p w14:paraId="3C7391C8" w14:textId="45FD4DB2" w:rsidR="00651252" w:rsidRPr="00651252" w:rsidRDefault="00651252" w:rsidP="00651252">
      <w:r w:rsidRPr="00651252">
        <w:t>Sinh viên sử dụng hệ thống để thực hiện chức năng quản lý học tập, bao gồm đăng nhập để xác thực tài khoản. Từ đó, sinh viên có thể đăng ký lớp học và quản lý lịch học của mình. Các chức năng này đảm bảo sinh viên dễ dàng theo dõi và sắp xếp quá trình học tập một cách hiệu quả.</w:t>
      </w:r>
    </w:p>
    <w:p w14:paraId="73A7407C" w14:textId="2429D309" w:rsidR="003542B0" w:rsidRDefault="006E6C3B" w:rsidP="00912A3D">
      <w:pPr>
        <w:pStyle w:val="Heading3"/>
        <w:numPr>
          <w:ilvl w:val="2"/>
          <w:numId w:val="7"/>
        </w:numPr>
      </w:pPr>
      <w:bookmarkStart w:id="38" w:name="_Toc510882200"/>
      <w:bookmarkStart w:id="39" w:name="_Ref510900869"/>
      <w:bookmarkStart w:id="40" w:name="_Toc186524640"/>
      <w:r>
        <w:t>Quy trình nghiệp vụ</w:t>
      </w:r>
      <w:bookmarkEnd w:id="38"/>
      <w:bookmarkEnd w:id="39"/>
      <w:bookmarkEnd w:id="40"/>
    </w:p>
    <w:p w14:paraId="3950050C" w14:textId="2D5DB9C1" w:rsidR="001F7C72" w:rsidRDefault="009E66D3" w:rsidP="00912A3D">
      <w:pPr>
        <w:pStyle w:val="ListParagraph"/>
        <w:numPr>
          <w:ilvl w:val="3"/>
          <w:numId w:val="7"/>
        </w:numPr>
        <w:rPr>
          <w:b/>
          <w:bCs/>
        </w:rPr>
      </w:pPr>
      <w:r>
        <w:rPr>
          <w:b/>
          <w:bCs/>
        </w:rPr>
        <w:t xml:space="preserve">Quy trình </w:t>
      </w:r>
      <w:r w:rsidR="00192579">
        <w:rPr>
          <w:b/>
          <w:bCs/>
        </w:rPr>
        <w:t xml:space="preserve">nghiệp vụ quản lí </w:t>
      </w:r>
      <w:r>
        <w:rPr>
          <w:b/>
          <w:bCs/>
        </w:rPr>
        <w:t>thông tin sinh viên</w:t>
      </w:r>
    </w:p>
    <w:p w14:paraId="0E6EA0F8" w14:textId="77777777" w:rsidR="005115A3" w:rsidRDefault="005115A3" w:rsidP="005115A3">
      <w:pPr>
        <w:keepNext/>
        <w:jc w:val="center"/>
      </w:pPr>
      <w:r w:rsidRPr="005115A3">
        <w:rPr>
          <w:b/>
          <w:bCs/>
          <w:noProof/>
        </w:rPr>
        <w:drawing>
          <wp:inline distT="0" distB="0" distL="0" distR="0" wp14:anchorId="55AC3B9C" wp14:editId="106594A4">
            <wp:extent cx="5785975" cy="3697357"/>
            <wp:effectExtent l="0" t="0" r="5715" b="0"/>
            <wp:docPr id="508444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4286" name="Picture 1" descr="A screenshot of a computer&#10;&#10;Description automatically generated"/>
                    <pic:cNvPicPr/>
                  </pic:nvPicPr>
                  <pic:blipFill rotWithShape="1">
                    <a:blip r:embed="rId20"/>
                    <a:srcRect r="13441"/>
                    <a:stretch/>
                  </pic:blipFill>
                  <pic:spPr bwMode="auto">
                    <a:xfrm>
                      <a:off x="0" y="0"/>
                      <a:ext cx="5823205" cy="3721147"/>
                    </a:xfrm>
                    <a:prstGeom prst="rect">
                      <a:avLst/>
                    </a:prstGeom>
                    <a:ln>
                      <a:noFill/>
                    </a:ln>
                    <a:extLst>
                      <a:ext uri="{53640926-AAD7-44D8-BBD7-CCE9431645EC}">
                        <a14:shadowObscured xmlns:a14="http://schemas.microsoft.com/office/drawing/2010/main"/>
                      </a:ext>
                    </a:extLst>
                  </pic:spPr>
                </pic:pic>
              </a:graphicData>
            </a:graphic>
          </wp:inline>
        </w:drawing>
      </w:r>
    </w:p>
    <w:p w14:paraId="3F138959" w14:textId="4B84E9F9" w:rsidR="005115A3" w:rsidRDefault="005115A3" w:rsidP="005115A3">
      <w:pPr>
        <w:pStyle w:val="Caption"/>
      </w:pPr>
      <w:bookmarkStart w:id="41" w:name="_Toc186524702"/>
      <w:r>
        <w:t xml:space="preserve">Hình </w:t>
      </w:r>
      <w:r>
        <w:fldChar w:fldCharType="begin"/>
      </w:r>
      <w:r>
        <w:instrText xml:space="preserve"> SEQ Hình \* ARABIC </w:instrText>
      </w:r>
      <w:r>
        <w:fldChar w:fldCharType="separate"/>
      </w:r>
      <w:r w:rsidR="004C622B">
        <w:rPr>
          <w:noProof/>
        </w:rPr>
        <w:t>9</w:t>
      </w:r>
      <w:r>
        <w:fldChar w:fldCharType="end"/>
      </w:r>
      <w:r>
        <w:t xml:space="preserve"> </w:t>
      </w:r>
      <w:r w:rsidRPr="00AB75B9">
        <w:t xml:space="preserve">Quy trình </w:t>
      </w:r>
      <w:r w:rsidR="00192579">
        <w:t xml:space="preserve">nghiệp vụ quản lí </w:t>
      </w:r>
      <w:r w:rsidRPr="00AB75B9">
        <w:t>thông tin sinh viên</w:t>
      </w:r>
      <w:bookmarkEnd w:id="41"/>
    </w:p>
    <w:p w14:paraId="6AB58BCA" w14:textId="4F4767EE" w:rsidR="005115A3" w:rsidRDefault="005115A3" w:rsidP="00912A3D">
      <w:pPr>
        <w:pStyle w:val="ListParagraph"/>
        <w:numPr>
          <w:ilvl w:val="3"/>
          <w:numId w:val="7"/>
        </w:numPr>
        <w:rPr>
          <w:b/>
          <w:bCs/>
        </w:rPr>
      </w:pPr>
      <w:r>
        <w:rPr>
          <w:b/>
          <w:bCs/>
        </w:rPr>
        <w:t xml:space="preserve">Quy trình quản lí </w:t>
      </w:r>
      <w:r w:rsidR="00192579">
        <w:rPr>
          <w:b/>
          <w:bCs/>
        </w:rPr>
        <w:t>khoá học</w:t>
      </w:r>
    </w:p>
    <w:p w14:paraId="0C04487B" w14:textId="77777777" w:rsidR="00D15D7B" w:rsidRDefault="00CE3550" w:rsidP="00FD7334">
      <w:pPr>
        <w:keepNext/>
        <w:jc w:val="center"/>
      </w:pPr>
      <w:r>
        <w:rPr>
          <w:noProof/>
        </w:rPr>
        <w:drawing>
          <wp:inline distT="0" distB="0" distL="0" distR="0" wp14:anchorId="4AA4FCA7" wp14:editId="774369D8">
            <wp:extent cx="5495132" cy="4776717"/>
            <wp:effectExtent l="0" t="0" r="4445" b="0"/>
            <wp:docPr id="135293979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39799" name="Picture 1" descr="A screenshot of a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6856" cy="4804293"/>
                    </a:xfrm>
                    <a:prstGeom prst="rect">
                      <a:avLst/>
                    </a:prstGeom>
                  </pic:spPr>
                </pic:pic>
              </a:graphicData>
            </a:graphic>
          </wp:inline>
        </w:drawing>
      </w:r>
    </w:p>
    <w:p w14:paraId="267ED4C7" w14:textId="29EE2947" w:rsidR="005115A3" w:rsidRDefault="00D15D7B" w:rsidP="00D15D7B">
      <w:pPr>
        <w:pStyle w:val="Caption"/>
      </w:pPr>
      <w:bookmarkStart w:id="42" w:name="_Toc186524703"/>
      <w:r>
        <w:t xml:space="preserve">Hình </w:t>
      </w:r>
      <w:r>
        <w:fldChar w:fldCharType="begin"/>
      </w:r>
      <w:r>
        <w:instrText xml:space="preserve"> SEQ Hình \* ARABIC </w:instrText>
      </w:r>
      <w:r>
        <w:fldChar w:fldCharType="separate"/>
      </w:r>
      <w:r w:rsidR="004C622B">
        <w:rPr>
          <w:noProof/>
        </w:rPr>
        <w:t>10</w:t>
      </w:r>
      <w:r>
        <w:fldChar w:fldCharType="end"/>
      </w:r>
      <w:r>
        <w:t xml:space="preserve"> Quy trình quản lí khoá học</w:t>
      </w:r>
      <w:bookmarkEnd w:id="42"/>
    </w:p>
    <w:p w14:paraId="22F10676" w14:textId="3482AC15" w:rsidR="000B36C6" w:rsidRDefault="000B36C6">
      <w:pPr>
        <w:spacing w:before="0" w:after="0" w:line="240" w:lineRule="auto"/>
        <w:jc w:val="left"/>
        <w:rPr>
          <w:b/>
          <w:bCs/>
        </w:rPr>
      </w:pPr>
      <w:r>
        <w:rPr>
          <w:b/>
          <w:bCs/>
        </w:rPr>
        <w:br w:type="page"/>
      </w:r>
    </w:p>
    <w:p w14:paraId="141083DD" w14:textId="77777777" w:rsidR="000B36C6" w:rsidRDefault="000B36C6" w:rsidP="000B36C6">
      <w:pPr>
        <w:pStyle w:val="ListParagraph"/>
        <w:ind w:left="1080"/>
        <w:rPr>
          <w:b/>
          <w:bCs/>
        </w:rPr>
      </w:pPr>
    </w:p>
    <w:p w14:paraId="7A04F01E" w14:textId="6ABE55DE" w:rsidR="00FD7334" w:rsidRDefault="00FD7334" w:rsidP="00912A3D">
      <w:pPr>
        <w:pStyle w:val="ListParagraph"/>
        <w:numPr>
          <w:ilvl w:val="3"/>
          <w:numId w:val="7"/>
        </w:numPr>
        <w:rPr>
          <w:b/>
          <w:bCs/>
        </w:rPr>
      </w:pPr>
      <w:r>
        <w:rPr>
          <w:b/>
          <w:bCs/>
        </w:rPr>
        <w:t>Quy trình quản lí điểm số</w:t>
      </w:r>
    </w:p>
    <w:p w14:paraId="1C108C77" w14:textId="77777777" w:rsidR="00B02941" w:rsidRDefault="000B36C6" w:rsidP="00B02941">
      <w:pPr>
        <w:keepNext/>
      </w:pPr>
      <w:r>
        <w:rPr>
          <w:b/>
          <w:bCs/>
          <w:noProof/>
        </w:rPr>
        <w:drawing>
          <wp:inline distT="0" distB="0" distL="0" distR="0" wp14:anchorId="7DDE92BC" wp14:editId="5FF039BB">
            <wp:extent cx="5589767" cy="5908691"/>
            <wp:effectExtent l="0" t="0" r="0" b="0"/>
            <wp:docPr id="567649953" name="Picture 2" descr="A diagram with text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49953" name="Picture 2" descr="A diagram with text an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3002" cy="5943822"/>
                    </a:xfrm>
                    <a:prstGeom prst="rect">
                      <a:avLst/>
                    </a:prstGeom>
                  </pic:spPr>
                </pic:pic>
              </a:graphicData>
            </a:graphic>
          </wp:inline>
        </w:drawing>
      </w:r>
    </w:p>
    <w:p w14:paraId="3E7001E1" w14:textId="65B8C79D" w:rsidR="00B02941" w:rsidRDefault="00B02941" w:rsidP="00B02941">
      <w:pPr>
        <w:pStyle w:val="Caption"/>
      </w:pPr>
      <w:bookmarkStart w:id="43" w:name="_Toc186524704"/>
      <w:r>
        <w:t xml:space="preserve">Hình </w:t>
      </w:r>
      <w:r>
        <w:fldChar w:fldCharType="begin"/>
      </w:r>
      <w:r>
        <w:instrText xml:space="preserve"> SEQ Hình \* ARABIC </w:instrText>
      </w:r>
      <w:r>
        <w:fldChar w:fldCharType="separate"/>
      </w:r>
      <w:r w:rsidR="004C622B">
        <w:rPr>
          <w:noProof/>
        </w:rPr>
        <w:t>11</w:t>
      </w:r>
      <w:r>
        <w:fldChar w:fldCharType="end"/>
      </w:r>
      <w:r>
        <w:t xml:space="preserve"> Nghiệp vụ quản lí điểm số</w:t>
      </w:r>
      <w:bookmarkEnd w:id="43"/>
    </w:p>
    <w:p w14:paraId="34647D98" w14:textId="77777777" w:rsidR="00B02941" w:rsidRDefault="00B02941">
      <w:pPr>
        <w:spacing w:before="0" w:after="0" w:line="240" w:lineRule="auto"/>
        <w:jc w:val="left"/>
      </w:pPr>
      <w:r>
        <w:br w:type="page"/>
      </w:r>
    </w:p>
    <w:p w14:paraId="5532C8D9" w14:textId="57DD0DF7" w:rsidR="00B02941" w:rsidRDefault="00B02941" w:rsidP="00912A3D">
      <w:pPr>
        <w:pStyle w:val="ListParagraph"/>
        <w:numPr>
          <w:ilvl w:val="3"/>
          <w:numId w:val="7"/>
        </w:numPr>
        <w:rPr>
          <w:b/>
          <w:bCs/>
        </w:rPr>
      </w:pPr>
      <w:r>
        <w:rPr>
          <w:b/>
          <w:bCs/>
        </w:rPr>
        <w:t xml:space="preserve">Quy trình </w:t>
      </w:r>
      <w:r w:rsidR="00CD078A">
        <w:rPr>
          <w:b/>
          <w:bCs/>
        </w:rPr>
        <w:t>thanh toán học phí</w:t>
      </w:r>
    </w:p>
    <w:p w14:paraId="15869D26" w14:textId="77777777" w:rsidR="0060787D" w:rsidRDefault="00CD078A" w:rsidP="0060787D">
      <w:pPr>
        <w:pStyle w:val="Caption"/>
        <w:keepNext/>
        <w:jc w:val="both"/>
      </w:pPr>
      <w:r w:rsidRPr="00CD078A">
        <w:rPr>
          <w:noProof/>
        </w:rPr>
        <w:drawing>
          <wp:inline distT="0" distB="0" distL="0" distR="0" wp14:anchorId="1878290E" wp14:editId="4D80DB24">
            <wp:extent cx="5575935" cy="4636770"/>
            <wp:effectExtent l="0" t="0" r="0" b="0"/>
            <wp:docPr id="202404696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6962" name="Picture 1" descr="A diagram of a company&#10;&#10;Description automatically generated"/>
                    <pic:cNvPicPr/>
                  </pic:nvPicPr>
                  <pic:blipFill>
                    <a:blip r:embed="rId23"/>
                    <a:stretch>
                      <a:fillRect/>
                    </a:stretch>
                  </pic:blipFill>
                  <pic:spPr>
                    <a:xfrm>
                      <a:off x="0" y="0"/>
                      <a:ext cx="5575935" cy="4636770"/>
                    </a:xfrm>
                    <a:prstGeom prst="rect">
                      <a:avLst/>
                    </a:prstGeom>
                  </pic:spPr>
                </pic:pic>
              </a:graphicData>
            </a:graphic>
          </wp:inline>
        </w:drawing>
      </w:r>
    </w:p>
    <w:p w14:paraId="219437F7" w14:textId="0FE40466" w:rsidR="00FD7334" w:rsidRPr="008974AA" w:rsidRDefault="0060787D" w:rsidP="0060787D">
      <w:pPr>
        <w:pStyle w:val="Caption"/>
      </w:pPr>
      <w:bookmarkStart w:id="44" w:name="_Toc186524705"/>
      <w:r>
        <w:t xml:space="preserve">Hình </w:t>
      </w:r>
      <w:r>
        <w:fldChar w:fldCharType="begin"/>
      </w:r>
      <w:r>
        <w:instrText xml:space="preserve"> SEQ Hình \* ARABIC </w:instrText>
      </w:r>
      <w:r>
        <w:fldChar w:fldCharType="separate"/>
      </w:r>
      <w:r w:rsidR="004C622B">
        <w:rPr>
          <w:noProof/>
        </w:rPr>
        <w:t>12</w:t>
      </w:r>
      <w:r>
        <w:fldChar w:fldCharType="end"/>
      </w:r>
      <w:r>
        <w:t xml:space="preserve"> Nghiệp vụ thanh toán học phí</w:t>
      </w:r>
      <w:bookmarkEnd w:id="44"/>
    </w:p>
    <w:p w14:paraId="7261DA1E" w14:textId="61D48A48" w:rsidR="003542B0" w:rsidRDefault="003542B0" w:rsidP="00912A3D">
      <w:pPr>
        <w:pStyle w:val="Heading2"/>
        <w:numPr>
          <w:ilvl w:val="1"/>
          <w:numId w:val="64"/>
        </w:numPr>
      </w:pPr>
      <w:bookmarkStart w:id="45" w:name="_Ref510820909"/>
      <w:bookmarkStart w:id="46" w:name="_Toc510882201"/>
      <w:bookmarkStart w:id="47" w:name="_Ref512671043"/>
      <w:bookmarkStart w:id="48" w:name="_Toc186524641"/>
      <w:r>
        <w:t xml:space="preserve">Đặc tả </w:t>
      </w:r>
      <w:bookmarkEnd w:id="45"/>
      <w:bookmarkEnd w:id="46"/>
      <w:r w:rsidR="00394844">
        <w:t>chức năng</w:t>
      </w:r>
      <w:bookmarkEnd w:id="47"/>
      <w:bookmarkEnd w:id="48"/>
    </w:p>
    <w:p w14:paraId="5C5C3DA1" w14:textId="4363BC91" w:rsidR="003F2F1C" w:rsidRDefault="003F2F1C" w:rsidP="002239AC">
      <w:pPr>
        <w:pStyle w:val="Heading3"/>
        <w:numPr>
          <w:ilvl w:val="2"/>
          <w:numId w:val="64"/>
        </w:numPr>
        <w:rPr>
          <w:lang w:val="en-US"/>
        </w:rPr>
      </w:pPr>
      <w:bookmarkStart w:id="49" w:name="_Toc186524642"/>
      <w:r>
        <w:t xml:space="preserve">Đặc tả use case </w:t>
      </w:r>
      <w:r w:rsidR="00B435A2">
        <w:rPr>
          <w:lang w:val="en-US"/>
        </w:rPr>
        <w:t>001</w:t>
      </w:r>
      <w:bookmarkEnd w:id="49"/>
    </w:p>
    <w:tbl>
      <w:tblPr>
        <w:tblStyle w:val="TableGrid"/>
        <w:tblW w:w="0" w:type="auto"/>
        <w:tblLook w:val="04A0" w:firstRow="1" w:lastRow="0" w:firstColumn="1" w:lastColumn="0" w:noHBand="0" w:noVBand="1"/>
      </w:tblPr>
      <w:tblGrid>
        <w:gridCol w:w="8771"/>
      </w:tblGrid>
      <w:tr w:rsidR="007D1DCA" w:rsidRPr="00C75E5C" w14:paraId="378FD4A6" w14:textId="77777777" w:rsidTr="0060787D">
        <w:trPr>
          <w:cnfStyle w:val="100000000000" w:firstRow="1" w:lastRow="0" w:firstColumn="0" w:lastColumn="0" w:oddVBand="0" w:evenVBand="0" w:oddHBand="0" w:evenHBand="0" w:firstRowFirstColumn="0" w:firstRowLastColumn="0" w:lastRowFirstColumn="0" w:lastRowLastColumn="0"/>
        </w:trPr>
        <w:tc>
          <w:tcPr>
            <w:tcW w:w="8771" w:type="dxa"/>
          </w:tcPr>
          <w:p w14:paraId="2D3C8CD0" w14:textId="77777777" w:rsidR="007D1DCA" w:rsidRPr="0060787D" w:rsidRDefault="007D1DCA">
            <w:pPr>
              <w:jc w:val="center"/>
              <w:rPr>
                <w:b w:val="0"/>
                <w:bCs/>
                <w:sz w:val="32"/>
                <w:szCs w:val="32"/>
              </w:rPr>
            </w:pPr>
            <w:bookmarkStart w:id="50" w:name="_Hlk185889032"/>
            <w:r w:rsidRPr="0060787D">
              <w:rPr>
                <w:bCs/>
                <w:sz w:val="32"/>
                <w:szCs w:val="32"/>
              </w:rPr>
              <w:t>Use Case “</w:t>
            </w:r>
            <w:r w:rsidRPr="0060787D">
              <w:rPr>
                <w:bCs/>
                <w:sz w:val="32"/>
                <w:szCs w:val="32"/>
                <w:lang w:val="en-US"/>
              </w:rPr>
              <w:t xml:space="preserve">Thêm </w:t>
            </w:r>
            <w:r w:rsidRPr="0060787D">
              <w:rPr>
                <w:bCs/>
                <w:sz w:val="32"/>
                <w:szCs w:val="32"/>
              </w:rPr>
              <w:t>sinh viên”</w:t>
            </w:r>
          </w:p>
          <w:p w14:paraId="06F2C934" w14:textId="77777777" w:rsidR="007D1DCA" w:rsidRPr="00C75E5C" w:rsidRDefault="007D1DCA" w:rsidP="00912A3D">
            <w:pPr>
              <w:pStyle w:val="ListParagraph"/>
              <w:numPr>
                <w:ilvl w:val="0"/>
                <w:numId w:val="10"/>
              </w:numPr>
              <w:autoSpaceDE w:val="0"/>
              <w:autoSpaceDN w:val="0"/>
              <w:spacing w:before="120" w:line="288" w:lineRule="auto"/>
              <w:rPr>
                <w:b w:val="0"/>
                <w:bCs/>
              </w:rPr>
            </w:pPr>
            <w:r w:rsidRPr="00C75E5C">
              <w:rPr>
                <w:bCs/>
              </w:rPr>
              <w:t>Mã use case</w:t>
            </w:r>
          </w:p>
          <w:p w14:paraId="2B1D87DD" w14:textId="77777777" w:rsidR="007D1DCA" w:rsidRPr="00C75E5C" w:rsidRDefault="007D1DCA">
            <w:pPr>
              <w:pStyle w:val="ListParagraph"/>
              <w:rPr>
                <w:b w:val="0"/>
                <w:bCs/>
              </w:rPr>
            </w:pPr>
            <w:r w:rsidRPr="00C75E5C">
              <w:rPr>
                <w:b w:val="0"/>
                <w:bCs/>
              </w:rPr>
              <w:t>UC002</w:t>
            </w:r>
          </w:p>
          <w:p w14:paraId="26F1F710" w14:textId="77777777" w:rsidR="007D1DCA" w:rsidRPr="00C75E5C" w:rsidRDefault="007D1DCA" w:rsidP="00912A3D">
            <w:pPr>
              <w:pStyle w:val="ListParagraph"/>
              <w:numPr>
                <w:ilvl w:val="0"/>
                <w:numId w:val="10"/>
              </w:numPr>
              <w:autoSpaceDE w:val="0"/>
              <w:autoSpaceDN w:val="0"/>
              <w:spacing w:before="120" w:line="288" w:lineRule="auto"/>
              <w:rPr>
                <w:b w:val="0"/>
                <w:bCs/>
              </w:rPr>
            </w:pPr>
            <w:r w:rsidRPr="00C75E5C">
              <w:rPr>
                <w:bCs/>
              </w:rPr>
              <w:t>Mô tả ngắn gọn</w:t>
            </w:r>
          </w:p>
          <w:p w14:paraId="2B9FE91F" w14:textId="77777777" w:rsidR="007D1DCA" w:rsidRPr="00C75E5C" w:rsidRDefault="007D1DCA">
            <w:pPr>
              <w:pStyle w:val="ListParagraph"/>
              <w:rPr>
                <w:b w:val="0"/>
                <w:bCs/>
              </w:rPr>
            </w:pPr>
            <w:r w:rsidRPr="00C75E5C">
              <w:rPr>
                <w:b w:val="0"/>
                <w:bCs/>
              </w:rPr>
              <w:t>Trường hợp sử dụng này mô tả sự tương tác giữa admin và hệ thống khi admin muốn thêm sinh viên</w:t>
            </w:r>
          </w:p>
          <w:p w14:paraId="30BF089A" w14:textId="77777777" w:rsidR="007D1DCA" w:rsidRPr="00C75E5C" w:rsidRDefault="007D1DCA" w:rsidP="00912A3D">
            <w:pPr>
              <w:pStyle w:val="ListParagraph"/>
              <w:numPr>
                <w:ilvl w:val="0"/>
                <w:numId w:val="10"/>
              </w:numPr>
              <w:autoSpaceDE w:val="0"/>
              <w:autoSpaceDN w:val="0"/>
              <w:spacing w:before="120" w:line="288" w:lineRule="auto"/>
              <w:rPr>
                <w:b w:val="0"/>
                <w:bCs/>
              </w:rPr>
            </w:pPr>
            <w:r w:rsidRPr="00C75E5C">
              <w:rPr>
                <w:bCs/>
              </w:rPr>
              <w:t>Tác nhân</w:t>
            </w:r>
          </w:p>
          <w:p w14:paraId="2BB9DA95" w14:textId="77777777" w:rsidR="007D1DCA" w:rsidRPr="00C75E5C" w:rsidRDefault="007D1DCA" w:rsidP="00912A3D">
            <w:pPr>
              <w:pStyle w:val="ListParagraph"/>
              <w:numPr>
                <w:ilvl w:val="0"/>
                <w:numId w:val="5"/>
              </w:numPr>
              <w:autoSpaceDE w:val="0"/>
              <w:autoSpaceDN w:val="0"/>
              <w:spacing w:before="120" w:line="288" w:lineRule="auto"/>
              <w:rPr>
                <w:b w:val="0"/>
              </w:rPr>
            </w:pPr>
            <w:r w:rsidRPr="00C75E5C">
              <w:rPr>
                <w:b w:val="0"/>
              </w:rPr>
              <w:t>Admin</w:t>
            </w:r>
          </w:p>
          <w:p w14:paraId="1403496B" w14:textId="77777777" w:rsidR="007D1DCA" w:rsidRPr="00C75E5C" w:rsidRDefault="007D1DCA" w:rsidP="00912A3D">
            <w:pPr>
              <w:pStyle w:val="ListParagraph"/>
              <w:numPr>
                <w:ilvl w:val="0"/>
                <w:numId w:val="10"/>
              </w:numPr>
              <w:autoSpaceDE w:val="0"/>
              <w:autoSpaceDN w:val="0"/>
              <w:spacing w:before="120" w:line="288" w:lineRule="auto"/>
              <w:rPr>
                <w:b w:val="0"/>
                <w:bCs/>
              </w:rPr>
            </w:pPr>
            <w:r w:rsidRPr="00C75E5C">
              <w:rPr>
                <w:bCs/>
              </w:rPr>
              <w:t xml:space="preserve">Tiền điều kiện: </w:t>
            </w:r>
            <w:r w:rsidRPr="00C75E5C">
              <w:rPr>
                <w:b w:val="0"/>
                <w:bCs/>
              </w:rPr>
              <w:t>Admin đã đăng nhập và có quyền truy cập vào danh sách sinh viên.</w:t>
            </w:r>
          </w:p>
          <w:p w14:paraId="5D2445B1" w14:textId="77777777" w:rsidR="007D1DCA" w:rsidRPr="00C75E5C" w:rsidRDefault="007D1DCA" w:rsidP="00912A3D">
            <w:pPr>
              <w:pStyle w:val="ListParagraph"/>
              <w:numPr>
                <w:ilvl w:val="0"/>
                <w:numId w:val="10"/>
              </w:numPr>
              <w:autoSpaceDE w:val="0"/>
              <w:autoSpaceDN w:val="0"/>
              <w:spacing w:before="120" w:line="288" w:lineRule="auto"/>
              <w:rPr>
                <w:b w:val="0"/>
                <w:bCs/>
              </w:rPr>
            </w:pPr>
            <w:r w:rsidRPr="00C75E5C">
              <w:rPr>
                <w:bCs/>
              </w:rPr>
              <w:t>Luồng sự kiện cơ sở</w:t>
            </w:r>
          </w:p>
          <w:p w14:paraId="53927D81" w14:textId="77777777" w:rsidR="007D1DCA" w:rsidRPr="00C75E5C" w:rsidRDefault="007D1DCA" w:rsidP="00912A3D">
            <w:pPr>
              <w:pStyle w:val="ListParagraph"/>
              <w:numPr>
                <w:ilvl w:val="0"/>
                <w:numId w:val="11"/>
              </w:numPr>
              <w:autoSpaceDE w:val="0"/>
              <w:autoSpaceDN w:val="0"/>
              <w:spacing w:before="120" w:line="288" w:lineRule="auto"/>
              <w:rPr>
                <w:b w:val="0"/>
                <w:bCs/>
              </w:rPr>
            </w:pPr>
            <w:r w:rsidRPr="00C75E5C">
              <w:rPr>
                <w:b w:val="0"/>
                <w:bCs/>
              </w:rPr>
              <w:t>Admin xem danh sách sinh viên</w:t>
            </w:r>
          </w:p>
          <w:p w14:paraId="35E58E6A" w14:textId="77777777" w:rsidR="007D1DCA" w:rsidRPr="00C75E5C" w:rsidRDefault="007D1DCA" w:rsidP="00912A3D">
            <w:pPr>
              <w:pStyle w:val="ListParagraph"/>
              <w:numPr>
                <w:ilvl w:val="0"/>
                <w:numId w:val="11"/>
              </w:numPr>
              <w:autoSpaceDE w:val="0"/>
              <w:autoSpaceDN w:val="0"/>
              <w:spacing w:before="120" w:line="288" w:lineRule="auto"/>
              <w:rPr>
                <w:b w:val="0"/>
                <w:bCs/>
              </w:rPr>
            </w:pPr>
            <w:r w:rsidRPr="00C75E5C">
              <w:rPr>
                <w:b w:val="0"/>
                <w:bCs/>
              </w:rPr>
              <w:t>Hệ thống hiển thị danh sách sinh viên.</w:t>
            </w:r>
          </w:p>
          <w:p w14:paraId="42953619" w14:textId="77777777" w:rsidR="007D1DCA" w:rsidRPr="00C75E5C" w:rsidRDefault="007D1DCA" w:rsidP="00912A3D">
            <w:pPr>
              <w:pStyle w:val="ListParagraph"/>
              <w:numPr>
                <w:ilvl w:val="0"/>
                <w:numId w:val="11"/>
              </w:numPr>
              <w:autoSpaceDE w:val="0"/>
              <w:autoSpaceDN w:val="0"/>
              <w:spacing w:before="120" w:line="288" w:lineRule="auto"/>
              <w:rPr>
                <w:b w:val="0"/>
                <w:bCs/>
              </w:rPr>
            </w:pPr>
            <w:r w:rsidRPr="00C75E5C">
              <w:rPr>
                <w:b w:val="0"/>
                <w:bCs/>
              </w:rPr>
              <w:t xml:space="preserve">Admin chọn chức năng </w:t>
            </w:r>
            <w:r w:rsidRPr="00C75E5C">
              <w:rPr>
                <w:b w:val="0"/>
                <w:bCs/>
                <w:lang w:val="en-US"/>
              </w:rPr>
              <w:t>thêm sinh viên</w:t>
            </w:r>
            <w:r w:rsidRPr="00C75E5C">
              <w:rPr>
                <w:b w:val="0"/>
                <w:bCs/>
              </w:rPr>
              <w:t>.</w:t>
            </w:r>
          </w:p>
          <w:p w14:paraId="714942C2" w14:textId="77777777" w:rsidR="007D1DCA" w:rsidRPr="00C75E5C" w:rsidRDefault="007D1DCA" w:rsidP="00912A3D">
            <w:pPr>
              <w:pStyle w:val="ListParagraph"/>
              <w:numPr>
                <w:ilvl w:val="0"/>
                <w:numId w:val="11"/>
              </w:numPr>
              <w:autoSpaceDE w:val="0"/>
              <w:autoSpaceDN w:val="0"/>
              <w:spacing w:before="120" w:line="288" w:lineRule="auto"/>
              <w:rPr>
                <w:b w:val="0"/>
                <w:bCs/>
              </w:rPr>
            </w:pPr>
            <w:r w:rsidRPr="00C75E5C">
              <w:rPr>
                <w:b w:val="0"/>
                <w:bCs/>
              </w:rPr>
              <w:t>Admin nhập trường dữ liệu cần thêm vào.</w:t>
            </w:r>
          </w:p>
          <w:p w14:paraId="2292F8FA" w14:textId="77777777" w:rsidR="007D1DCA" w:rsidRPr="00C75E5C" w:rsidRDefault="007D1DCA" w:rsidP="00912A3D">
            <w:pPr>
              <w:pStyle w:val="ListParagraph"/>
              <w:numPr>
                <w:ilvl w:val="0"/>
                <w:numId w:val="11"/>
              </w:numPr>
              <w:autoSpaceDE w:val="0"/>
              <w:autoSpaceDN w:val="0"/>
              <w:spacing w:before="120" w:line="288" w:lineRule="auto"/>
              <w:rPr>
                <w:b w:val="0"/>
                <w:bCs/>
              </w:rPr>
            </w:pPr>
            <w:r w:rsidRPr="00C75E5C">
              <w:rPr>
                <w:b w:val="0"/>
                <w:bCs/>
              </w:rPr>
              <w:t>Hệ thống lưu bản ghi mới vào cơ sở dữ liệu (CSDL).</w:t>
            </w:r>
          </w:p>
          <w:p w14:paraId="7B6642E4" w14:textId="64A912DC" w:rsidR="007D1DCA" w:rsidRPr="00C75E5C" w:rsidRDefault="007D1DCA" w:rsidP="00912A3D">
            <w:pPr>
              <w:pStyle w:val="ListParagraph"/>
              <w:numPr>
                <w:ilvl w:val="0"/>
                <w:numId w:val="11"/>
              </w:numPr>
              <w:autoSpaceDE w:val="0"/>
              <w:autoSpaceDN w:val="0"/>
              <w:spacing w:before="120" w:line="288" w:lineRule="auto"/>
              <w:rPr>
                <w:b w:val="0"/>
                <w:bCs/>
              </w:rPr>
            </w:pPr>
            <w:r w:rsidRPr="00C75E5C">
              <w:rPr>
                <w:b w:val="0"/>
                <w:bCs/>
              </w:rPr>
              <w:t>Hệ thống thông báo thông tin được thêm thành công.</w:t>
            </w:r>
          </w:p>
          <w:p w14:paraId="1D212E40" w14:textId="77777777" w:rsidR="007D1DCA" w:rsidRPr="00C75E5C" w:rsidRDefault="007D1DCA" w:rsidP="00912A3D">
            <w:pPr>
              <w:pStyle w:val="ListParagraph"/>
              <w:numPr>
                <w:ilvl w:val="0"/>
                <w:numId w:val="11"/>
              </w:numPr>
              <w:autoSpaceDE w:val="0"/>
              <w:autoSpaceDN w:val="0"/>
              <w:spacing w:before="120" w:line="288" w:lineRule="auto"/>
              <w:rPr>
                <w:b w:val="0"/>
                <w:bCs/>
              </w:rPr>
            </w:pPr>
            <w:r w:rsidRPr="00C75E5C">
              <w:rPr>
                <w:b w:val="0"/>
                <w:bCs/>
              </w:rPr>
              <w:t>Kết thúc UC</w:t>
            </w:r>
          </w:p>
          <w:p w14:paraId="1CF805D3" w14:textId="77777777" w:rsidR="007D1DCA" w:rsidRPr="00C75E5C" w:rsidRDefault="007D1DCA" w:rsidP="00912A3D">
            <w:pPr>
              <w:pStyle w:val="ListParagraph"/>
              <w:numPr>
                <w:ilvl w:val="0"/>
                <w:numId w:val="10"/>
              </w:numPr>
              <w:autoSpaceDE w:val="0"/>
              <w:autoSpaceDN w:val="0"/>
              <w:spacing w:before="120" w:line="288" w:lineRule="auto"/>
              <w:rPr>
                <w:b w:val="0"/>
                <w:bCs/>
              </w:rPr>
            </w:pPr>
            <w:r w:rsidRPr="00C75E5C">
              <w:rPr>
                <w:bCs/>
              </w:rPr>
              <w:t>Luồng sự kiện thay thế</w:t>
            </w:r>
          </w:p>
          <w:p w14:paraId="72042872" w14:textId="77777777" w:rsidR="007D1DCA" w:rsidRPr="00C75E5C" w:rsidRDefault="007D1DCA">
            <w:pPr>
              <w:pStyle w:val="Caption"/>
              <w:keepNext/>
            </w:pPr>
            <w:r w:rsidRPr="00C75E5C">
              <w:t>Bảng N-Các luồng sự kiện thay thế cho thứ tự UC Place</w:t>
            </w:r>
          </w:p>
          <w:tbl>
            <w:tblPr>
              <w:tblStyle w:val="TableGrid"/>
              <w:tblW w:w="0" w:type="auto"/>
              <w:tblLook w:val="04A0" w:firstRow="1" w:lastRow="0" w:firstColumn="1" w:lastColumn="0" w:noHBand="0" w:noVBand="1"/>
            </w:tblPr>
            <w:tblGrid>
              <w:gridCol w:w="606"/>
              <w:gridCol w:w="1098"/>
              <w:gridCol w:w="1499"/>
              <w:gridCol w:w="2463"/>
              <w:gridCol w:w="2879"/>
            </w:tblGrid>
            <w:tr w:rsidR="007D1DCA" w:rsidRPr="00C75E5C" w14:paraId="604C68CD" w14:textId="77777777">
              <w:trPr>
                <w:cnfStyle w:val="100000000000" w:firstRow="1" w:lastRow="0" w:firstColumn="0" w:lastColumn="0" w:oddVBand="0" w:evenVBand="0" w:oddHBand="0" w:evenHBand="0" w:firstRowFirstColumn="0" w:firstRowLastColumn="0" w:lastRowFirstColumn="0" w:lastRowLastColumn="0"/>
              </w:trPr>
              <w:tc>
                <w:tcPr>
                  <w:tcW w:w="611" w:type="dxa"/>
                  <w:shd w:val="clear" w:color="auto" w:fill="9CC2E5" w:themeFill="accent5" w:themeFillTint="99"/>
                </w:tcPr>
                <w:p w14:paraId="2490917B" w14:textId="77777777" w:rsidR="007D1DCA" w:rsidRPr="00C75E5C" w:rsidRDefault="007D1DCA">
                  <w:pPr>
                    <w:jc w:val="center"/>
                    <w:rPr>
                      <w:b w:val="0"/>
                      <w:bCs/>
                    </w:rPr>
                  </w:pPr>
                  <w:r w:rsidRPr="00C75E5C">
                    <w:rPr>
                      <w:bCs/>
                    </w:rPr>
                    <w:t>No</w:t>
                  </w:r>
                </w:p>
              </w:tc>
              <w:tc>
                <w:tcPr>
                  <w:tcW w:w="1121" w:type="dxa"/>
                  <w:shd w:val="clear" w:color="auto" w:fill="9CC2E5" w:themeFill="accent5" w:themeFillTint="99"/>
                </w:tcPr>
                <w:p w14:paraId="5929DD18" w14:textId="77777777" w:rsidR="007D1DCA" w:rsidRPr="00C75E5C" w:rsidRDefault="007D1DCA">
                  <w:pPr>
                    <w:jc w:val="center"/>
                    <w:rPr>
                      <w:b w:val="0"/>
                      <w:bCs/>
                    </w:rPr>
                  </w:pPr>
                  <w:r w:rsidRPr="00C75E5C">
                    <w:rPr>
                      <w:bCs/>
                    </w:rPr>
                    <w:t>Vị trí</w:t>
                  </w:r>
                </w:p>
              </w:tc>
              <w:tc>
                <w:tcPr>
                  <w:tcW w:w="1539" w:type="dxa"/>
                  <w:shd w:val="clear" w:color="auto" w:fill="9CC2E5" w:themeFill="accent5" w:themeFillTint="99"/>
                </w:tcPr>
                <w:p w14:paraId="3613D183" w14:textId="77777777" w:rsidR="007D1DCA" w:rsidRPr="00C75E5C" w:rsidRDefault="007D1DCA">
                  <w:pPr>
                    <w:jc w:val="center"/>
                    <w:rPr>
                      <w:b w:val="0"/>
                      <w:bCs/>
                    </w:rPr>
                  </w:pPr>
                  <w:r w:rsidRPr="00C75E5C">
                    <w:rPr>
                      <w:bCs/>
                    </w:rPr>
                    <w:t>Điều kiện</w:t>
                  </w:r>
                </w:p>
              </w:tc>
              <w:tc>
                <w:tcPr>
                  <w:tcW w:w="2560" w:type="dxa"/>
                  <w:shd w:val="clear" w:color="auto" w:fill="9CC2E5" w:themeFill="accent5" w:themeFillTint="99"/>
                </w:tcPr>
                <w:p w14:paraId="315968BB" w14:textId="77777777" w:rsidR="007D1DCA" w:rsidRPr="00C75E5C" w:rsidRDefault="007D1DCA">
                  <w:pPr>
                    <w:jc w:val="center"/>
                    <w:rPr>
                      <w:b w:val="0"/>
                      <w:bCs/>
                    </w:rPr>
                  </w:pPr>
                  <w:r w:rsidRPr="00C75E5C">
                    <w:rPr>
                      <w:bCs/>
                    </w:rPr>
                    <w:t>Hành động</w:t>
                  </w:r>
                </w:p>
              </w:tc>
              <w:tc>
                <w:tcPr>
                  <w:tcW w:w="3005" w:type="dxa"/>
                  <w:shd w:val="clear" w:color="auto" w:fill="9CC2E5" w:themeFill="accent5" w:themeFillTint="99"/>
                </w:tcPr>
                <w:p w14:paraId="4E13951D" w14:textId="77777777" w:rsidR="007D1DCA" w:rsidRPr="00C75E5C" w:rsidRDefault="007D1DCA">
                  <w:pPr>
                    <w:jc w:val="center"/>
                    <w:rPr>
                      <w:b w:val="0"/>
                      <w:bCs/>
                    </w:rPr>
                  </w:pPr>
                  <w:r w:rsidRPr="00C75E5C">
                    <w:rPr>
                      <w:bCs/>
                    </w:rPr>
                    <w:t>Vị trí quay lui</w:t>
                  </w:r>
                </w:p>
              </w:tc>
            </w:tr>
            <w:tr w:rsidR="007D1DCA" w:rsidRPr="00C75E5C" w14:paraId="6C602912" w14:textId="77777777">
              <w:tc>
                <w:tcPr>
                  <w:tcW w:w="611" w:type="dxa"/>
                </w:tcPr>
                <w:p w14:paraId="6E5D768F" w14:textId="7A13941A" w:rsidR="007D1DCA" w:rsidRPr="00C75E5C" w:rsidRDefault="007D1DCA" w:rsidP="00912A3D">
                  <w:pPr>
                    <w:pStyle w:val="ListParagraph"/>
                    <w:numPr>
                      <w:ilvl w:val="0"/>
                      <w:numId w:val="9"/>
                    </w:numPr>
                    <w:autoSpaceDE w:val="0"/>
                    <w:autoSpaceDN w:val="0"/>
                    <w:spacing w:before="120" w:line="288" w:lineRule="auto"/>
                  </w:pPr>
                </w:p>
              </w:tc>
              <w:tc>
                <w:tcPr>
                  <w:tcW w:w="1121" w:type="dxa"/>
                </w:tcPr>
                <w:p w14:paraId="129A2FFB" w14:textId="77777777" w:rsidR="007D1DCA" w:rsidRPr="00C75E5C" w:rsidRDefault="007D1DCA">
                  <w:pPr>
                    <w:rPr>
                      <w:lang w:val="en-US"/>
                    </w:rPr>
                  </w:pPr>
                  <w:r w:rsidRPr="00C75E5C">
                    <w:rPr>
                      <w:lang w:val="en-US"/>
                    </w:rPr>
                    <w:t>Ở bước 4</w:t>
                  </w:r>
                </w:p>
              </w:tc>
              <w:tc>
                <w:tcPr>
                  <w:tcW w:w="1539" w:type="dxa"/>
                </w:tcPr>
                <w:p w14:paraId="402F768B" w14:textId="77777777" w:rsidR="007D1DCA" w:rsidRPr="00C75E5C" w:rsidRDefault="007D1DCA">
                  <w:pPr>
                    <w:rPr>
                      <w:lang w:val="en-US"/>
                    </w:rPr>
                  </w:pPr>
                  <w:r w:rsidRPr="00C75E5C">
                    <w:rPr>
                      <w:lang w:val="en-US"/>
                    </w:rPr>
                    <w:t>Nếu thông tin sinh viên không hợp lệ</w:t>
                  </w:r>
                </w:p>
              </w:tc>
              <w:tc>
                <w:tcPr>
                  <w:tcW w:w="2560" w:type="dxa"/>
                </w:tcPr>
                <w:p w14:paraId="77E37B79" w14:textId="77777777" w:rsidR="007D1DCA" w:rsidRPr="00C75E5C" w:rsidRDefault="007D1DCA">
                  <w:pPr>
                    <w:rPr>
                      <w:lang w:val="en-US"/>
                    </w:rPr>
                  </w:pPr>
                  <w:r w:rsidRPr="00C75E5C">
                    <w:rPr>
                      <w:lang w:val="en-US"/>
                    </w:rPr>
                    <w:t xml:space="preserve">Hệ thống yêu cầu nhập lại </w:t>
                  </w:r>
                </w:p>
              </w:tc>
              <w:tc>
                <w:tcPr>
                  <w:tcW w:w="3005" w:type="dxa"/>
                </w:tcPr>
                <w:p w14:paraId="6D04CE03" w14:textId="77777777" w:rsidR="007D1DCA" w:rsidRPr="00C75E5C" w:rsidRDefault="007D1DCA">
                  <w:pPr>
                    <w:rPr>
                      <w:lang w:val="en-US"/>
                    </w:rPr>
                  </w:pPr>
                  <w:r w:rsidRPr="00C75E5C">
                    <w:rPr>
                      <w:lang w:val="en-US"/>
                    </w:rPr>
                    <w:t>Quay lại bước 4</w:t>
                  </w:r>
                </w:p>
              </w:tc>
            </w:tr>
            <w:tr w:rsidR="007D1DCA" w:rsidRPr="00C75E5C" w14:paraId="66ED585F" w14:textId="77777777">
              <w:tc>
                <w:tcPr>
                  <w:tcW w:w="611" w:type="dxa"/>
                </w:tcPr>
                <w:p w14:paraId="40148B9A" w14:textId="77777777" w:rsidR="007D1DCA" w:rsidRPr="00C75E5C" w:rsidRDefault="007D1DCA" w:rsidP="00912A3D">
                  <w:pPr>
                    <w:pStyle w:val="ListParagraph"/>
                    <w:numPr>
                      <w:ilvl w:val="0"/>
                      <w:numId w:val="9"/>
                    </w:numPr>
                    <w:autoSpaceDE w:val="0"/>
                    <w:autoSpaceDN w:val="0"/>
                    <w:spacing w:before="120" w:line="288" w:lineRule="auto"/>
                  </w:pPr>
                </w:p>
              </w:tc>
              <w:tc>
                <w:tcPr>
                  <w:tcW w:w="1121" w:type="dxa"/>
                </w:tcPr>
                <w:p w14:paraId="6F3C7AB8" w14:textId="77777777" w:rsidR="007D1DCA" w:rsidRPr="00C75E5C" w:rsidRDefault="007D1DCA">
                  <w:pPr>
                    <w:rPr>
                      <w:lang w:val="en-US"/>
                    </w:rPr>
                  </w:pPr>
                  <w:r w:rsidRPr="00C75E5C">
                    <w:rPr>
                      <w:lang w:val="en-US"/>
                    </w:rPr>
                    <w:t>Ở bước 4</w:t>
                  </w:r>
                </w:p>
              </w:tc>
              <w:tc>
                <w:tcPr>
                  <w:tcW w:w="1539" w:type="dxa"/>
                </w:tcPr>
                <w:p w14:paraId="7E3CD4A2" w14:textId="77777777" w:rsidR="007D1DCA" w:rsidRPr="00C75E5C" w:rsidRDefault="007D1DCA">
                  <w:pPr>
                    <w:rPr>
                      <w:lang w:val="en-US"/>
                    </w:rPr>
                  </w:pPr>
                  <w:r w:rsidRPr="00C75E5C">
                    <w:rPr>
                      <w:lang w:val="en-US"/>
                    </w:rPr>
                    <w:t>Nếu thông tin sinh viên đã tồn tại</w:t>
                  </w:r>
                </w:p>
              </w:tc>
              <w:tc>
                <w:tcPr>
                  <w:tcW w:w="2560" w:type="dxa"/>
                </w:tcPr>
                <w:p w14:paraId="7EB64B5A" w14:textId="77777777" w:rsidR="007D1DCA" w:rsidRPr="00C75E5C" w:rsidRDefault="007D1DCA">
                  <w:pPr>
                    <w:rPr>
                      <w:lang w:val="en-US"/>
                    </w:rPr>
                  </w:pPr>
                  <w:r w:rsidRPr="00C75E5C">
                    <w:rPr>
                      <w:lang w:val="en-US"/>
                    </w:rPr>
                    <w:t>Hệ thống không thêm sinh viên, thông báo đã tồn tại sinh viên và yêu cầu nhập lại</w:t>
                  </w:r>
                </w:p>
              </w:tc>
              <w:tc>
                <w:tcPr>
                  <w:tcW w:w="3005" w:type="dxa"/>
                </w:tcPr>
                <w:p w14:paraId="3275A951" w14:textId="77777777" w:rsidR="007D1DCA" w:rsidRPr="00C75E5C" w:rsidRDefault="007D1DCA">
                  <w:pPr>
                    <w:rPr>
                      <w:lang w:val="en-US"/>
                    </w:rPr>
                  </w:pPr>
                  <w:r w:rsidRPr="00C75E5C">
                    <w:rPr>
                      <w:lang w:val="en-US"/>
                    </w:rPr>
                    <w:t>Quay lại bước 4</w:t>
                  </w:r>
                </w:p>
              </w:tc>
            </w:tr>
          </w:tbl>
          <w:p w14:paraId="3A642D72" w14:textId="77777777" w:rsidR="007D1DCA" w:rsidRPr="00C75E5C" w:rsidRDefault="007D1DCA" w:rsidP="00912A3D">
            <w:pPr>
              <w:pStyle w:val="ListParagraph"/>
              <w:numPr>
                <w:ilvl w:val="0"/>
                <w:numId w:val="10"/>
              </w:numPr>
              <w:autoSpaceDE w:val="0"/>
              <w:autoSpaceDN w:val="0"/>
              <w:spacing w:before="120" w:line="288" w:lineRule="auto"/>
              <w:rPr>
                <w:b w:val="0"/>
                <w:bCs/>
              </w:rPr>
            </w:pPr>
            <w:r w:rsidRPr="00C75E5C">
              <w:rPr>
                <w:bCs/>
              </w:rPr>
              <w:t>Dữ liệu đầu vào</w:t>
            </w:r>
          </w:p>
          <w:p w14:paraId="30304EB3" w14:textId="77777777" w:rsidR="007D1DCA" w:rsidRPr="00C75E5C" w:rsidRDefault="007D1DCA">
            <w:pPr>
              <w:pStyle w:val="Caption"/>
              <w:keepNext/>
            </w:pPr>
            <w:r w:rsidRPr="00C75E5C">
              <w:t>Bảng đặc tả dữ liệu của trường …</w:t>
            </w:r>
          </w:p>
          <w:tbl>
            <w:tblPr>
              <w:tblStyle w:val="TableGrid"/>
              <w:tblW w:w="8526" w:type="dxa"/>
              <w:tblLook w:val="04A0" w:firstRow="1" w:lastRow="0" w:firstColumn="1" w:lastColumn="0" w:noHBand="0" w:noVBand="1"/>
            </w:tblPr>
            <w:tblGrid>
              <w:gridCol w:w="493"/>
              <w:gridCol w:w="839"/>
              <w:gridCol w:w="1343"/>
              <w:gridCol w:w="1317"/>
              <w:gridCol w:w="1527"/>
              <w:gridCol w:w="3026"/>
            </w:tblGrid>
            <w:tr w:rsidR="007D1DCA" w:rsidRPr="00C75E5C" w14:paraId="74F6411F" w14:textId="77777777" w:rsidTr="37095DE0">
              <w:trPr>
                <w:cnfStyle w:val="100000000000" w:firstRow="1" w:lastRow="0" w:firstColumn="0" w:lastColumn="0" w:oddVBand="0" w:evenVBand="0" w:oddHBand="0" w:evenHBand="0" w:firstRowFirstColumn="0" w:firstRowLastColumn="0" w:lastRowFirstColumn="0" w:lastRowLastColumn="0"/>
              </w:trPr>
              <w:tc>
                <w:tcPr>
                  <w:tcW w:w="513" w:type="dxa"/>
                  <w:shd w:val="clear" w:color="auto" w:fill="A8D08D" w:themeFill="accent6" w:themeFillTint="99"/>
                  <w:vAlign w:val="center"/>
                </w:tcPr>
                <w:p w14:paraId="4847EC2A" w14:textId="77777777" w:rsidR="007D1DCA" w:rsidRPr="00C75E5C" w:rsidRDefault="007D1DCA">
                  <w:pPr>
                    <w:rPr>
                      <w:b w:val="0"/>
                      <w:bCs/>
                    </w:rPr>
                  </w:pPr>
                  <w:r w:rsidRPr="00C75E5C">
                    <w:rPr>
                      <w:bCs/>
                    </w:rPr>
                    <w:t>No</w:t>
                  </w:r>
                </w:p>
              </w:tc>
              <w:tc>
                <w:tcPr>
                  <w:tcW w:w="943" w:type="dxa"/>
                  <w:shd w:val="clear" w:color="auto" w:fill="A8D08D" w:themeFill="accent6" w:themeFillTint="99"/>
                  <w:vAlign w:val="center"/>
                </w:tcPr>
                <w:p w14:paraId="0A3BD782" w14:textId="77777777" w:rsidR="007D1DCA" w:rsidRPr="00C75E5C" w:rsidRDefault="007D1DCA">
                  <w:pPr>
                    <w:rPr>
                      <w:b w:val="0"/>
                      <w:bCs/>
                    </w:rPr>
                  </w:pPr>
                  <w:r w:rsidRPr="00C75E5C">
                    <w:rPr>
                      <w:bCs/>
                    </w:rPr>
                    <w:t>Data fields</w:t>
                  </w:r>
                </w:p>
              </w:tc>
              <w:tc>
                <w:tcPr>
                  <w:tcW w:w="1409" w:type="dxa"/>
                  <w:shd w:val="clear" w:color="auto" w:fill="A8D08D" w:themeFill="accent6" w:themeFillTint="99"/>
                  <w:vAlign w:val="center"/>
                </w:tcPr>
                <w:p w14:paraId="34C75E4F" w14:textId="77777777" w:rsidR="007D1DCA" w:rsidRPr="00C75E5C" w:rsidRDefault="007D1DCA">
                  <w:pPr>
                    <w:rPr>
                      <w:b w:val="0"/>
                      <w:bCs/>
                    </w:rPr>
                  </w:pPr>
                  <w:r w:rsidRPr="00C75E5C">
                    <w:rPr>
                      <w:bCs/>
                    </w:rPr>
                    <w:t>Description</w:t>
                  </w:r>
                </w:p>
              </w:tc>
              <w:tc>
                <w:tcPr>
                  <w:tcW w:w="1376" w:type="dxa"/>
                  <w:shd w:val="clear" w:color="auto" w:fill="A8D08D" w:themeFill="accent6" w:themeFillTint="99"/>
                  <w:vAlign w:val="center"/>
                </w:tcPr>
                <w:p w14:paraId="5F79CC7F" w14:textId="77777777" w:rsidR="007D1DCA" w:rsidRPr="00C75E5C" w:rsidRDefault="007D1DCA">
                  <w:pPr>
                    <w:rPr>
                      <w:b w:val="0"/>
                      <w:bCs/>
                    </w:rPr>
                  </w:pPr>
                  <w:r w:rsidRPr="00C75E5C">
                    <w:rPr>
                      <w:bCs/>
                    </w:rPr>
                    <w:t>Mandatory</w:t>
                  </w:r>
                </w:p>
              </w:tc>
              <w:tc>
                <w:tcPr>
                  <w:tcW w:w="1660" w:type="dxa"/>
                  <w:shd w:val="clear" w:color="auto" w:fill="A8D08D" w:themeFill="accent6" w:themeFillTint="99"/>
                  <w:vAlign w:val="center"/>
                </w:tcPr>
                <w:p w14:paraId="5EA70F22" w14:textId="77777777" w:rsidR="007D1DCA" w:rsidRPr="00C75E5C" w:rsidRDefault="007D1DCA">
                  <w:pPr>
                    <w:rPr>
                      <w:b w:val="0"/>
                      <w:bCs/>
                    </w:rPr>
                  </w:pPr>
                  <w:r w:rsidRPr="00C75E5C">
                    <w:rPr>
                      <w:bCs/>
                    </w:rPr>
                    <w:t>Valid condition</w:t>
                  </w:r>
                </w:p>
              </w:tc>
              <w:tc>
                <w:tcPr>
                  <w:tcW w:w="2625" w:type="dxa"/>
                  <w:shd w:val="clear" w:color="auto" w:fill="A8D08D" w:themeFill="accent6" w:themeFillTint="99"/>
                  <w:vAlign w:val="center"/>
                </w:tcPr>
                <w:p w14:paraId="49FC73E0" w14:textId="77777777" w:rsidR="007D1DCA" w:rsidRPr="00C75E5C" w:rsidRDefault="007D1DCA">
                  <w:pPr>
                    <w:rPr>
                      <w:b w:val="0"/>
                      <w:bCs/>
                    </w:rPr>
                  </w:pPr>
                  <w:r w:rsidRPr="00C75E5C">
                    <w:rPr>
                      <w:bCs/>
                    </w:rPr>
                    <w:t>Example</w:t>
                  </w:r>
                </w:p>
              </w:tc>
            </w:tr>
            <w:tr w:rsidR="007D1DCA" w:rsidRPr="00C75E5C" w14:paraId="65FD5D69" w14:textId="77777777" w:rsidTr="37095DE0">
              <w:tc>
                <w:tcPr>
                  <w:tcW w:w="513" w:type="dxa"/>
                  <w:vAlign w:val="center"/>
                </w:tcPr>
                <w:p w14:paraId="262D3FEB" w14:textId="77777777" w:rsidR="007D1DCA" w:rsidRPr="00C75E5C" w:rsidRDefault="007D1DCA" w:rsidP="00912A3D">
                  <w:pPr>
                    <w:numPr>
                      <w:ilvl w:val="0"/>
                      <w:numId w:val="8"/>
                    </w:numPr>
                    <w:autoSpaceDE w:val="0"/>
                    <w:autoSpaceDN w:val="0"/>
                    <w:spacing w:before="120" w:line="288" w:lineRule="auto"/>
                  </w:pPr>
                </w:p>
              </w:tc>
              <w:tc>
                <w:tcPr>
                  <w:tcW w:w="943" w:type="dxa"/>
                  <w:vAlign w:val="center"/>
                </w:tcPr>
                <w:p w14:paraId="30F9E560" w14:textId="77777777" w:rsidR="007D1DCA" w:rsidRPr="00C75E5C" w:rsidRDefault="007D1DCA">
                  <w:r w:rsidRPr="00C75E5C">
                    <w:t>MSSV</w:t>
                  </w:r>
                </w:p>
              </w:tc>
              <w:tc>
                <w:tcPr>
                  <w:tcW w:w="1409" w:type="dxa"/>
                  <w:vAlign w:val="center"/>
                </w:tcPr>
                <w:p w14:paraId="7DE166E4" w14:textId="77777777" w:rsidR="007D1DCA" w:rsidRPr="00C75E5C" w:rsidRDefault="007D1DCA">
                  <w:r w:rsidRPr="00C75E5C">
                    <w:t xml:space="preserve">Mã số sinh viên </w:t>
                  </w:r>
                </w:p>
              </w:tc>
              <w:tc>
                <w:tcPr>
                  <w:tcW w:w="1376" w:type="dxa"/>
                  <w:vAlign w:val="center"/>
                </w:tcPr>
                <w:p w14:paraId="4B3542EC" w14:textId="77777777" w:rsidR="007D1DCA" w:rsidRPr="00C75E5C" w:rsidRDefault="007D1DCA">
                  <w:r w:rsidRPr="00C75E5C">
                    <w:t>Có</w:t>
                  </w:r>
                </w:p>
              </w:tc>
              <w:tc>
                <w:tcPr>
                  <w:tcW w:w="1660" w:type="dxa"/>
                  <w:vAlign w:val="center"/>
                </w:tcPr>
                <w:p w14:paraId="55552895" w14:textId="77777777" w:rsidR="007D1DCA" w:rsidRPr="00C75E5C" w:rsidRDefault="007D1DCA">
                  <w:pPr>
                    <w:rPr>
                      <w:lang w:val="en-US"/>
                    </w:rPr>
                  </w:pPr>
                  <w:r w:rsidRPr="00C75E5C">
                    <w:t xml:space="preserve">MSSV phải </w:t>
                  </w:r>
                  <w:r w:rsidRPr="00C75E5C">
                    <w:rPr>
                      <w:lang w:val="en-US"/>
                    </w:rPr>
                    <w:t>hợp lệ</w:t>
                  </w:r>
                </w:p>
              </w:tc>
              <w:tc>
                <w:tcPr>
                  <w:tcW w:w="2625" w:type="dxa"/>
                  <w:vAlign w:val="center"/>
                </w:tcPr>
                <w:p w14:paraId="3F02B598" w14:textId="77777777" w:rsidR="007D1DCA" w:rsidRPr="00C75E5C" w:rsidRDefault="007D1DCA">
                  <w:r w:rsidRPr="00C75E5C">
                    <w:t>20221292</w:t>
                  </w:r>
                </w:p>
              </w:tc>
            </w:tr>
            <w:tr w:rsidR="007D1DCA" w:rsidRPr="00C75E5C" w14:paraId="36DF649B" w14:textId="77777777" w:rsidTr="37095DE0">
              <w:tc>
                <w:tcPr>
                  <w:tcW w:w="513" w:type="dxa"/>
                  <w:vAlign w:val="center"/>
                </w:tcPr>
                <w:p w14:paraId="43F57324" w14:textId="77777777" w:rsidR="007D1DCA" w:rsidRPr="00C75E5C" w:rsidRDefault="007D1DCA" w:rsidP="00912A3D">
                  <w:pPr>
                    <w:numPr>
                      <w:ilvl w:val="0"/>
                      <w:numId w:val="8"/>
                    </w:numPr>
                    <w:autoSpaceDE w:val="0"/>
                    <w:autoSpaceDN w:val="0"/>
                    <w:spacing w:before="120" w:line="288" w:lineRule="auto"/>
                  </w:pPr>
                </w:p>
              </w:tc>
              <w:tc>
                <w:tcPr>
                  <w:tcW w:w="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3"/>
                  </w:tblGrid>
                  <w:tr w:rsidR="007D1DCA" w:rsidRPr="00C75E5C" w14:paraId="029D7153" w14:textId="77777777">
                    <w:trPr>
                      <w:tblCellSpacing w:w="15" w:type="dxa"/>
                    </w:trPr>
                    <w:tc>
                      <w:tcPr>
                        <w:tcW w:w="0" w:type="auto"/>
                        <w:vAlign w:val="center"/>
                        <w:hideMark/>
                      </w:tcPr>
                      <w:p w14:paraId="3A4EF86E" w14:textId="77777777" w:rsidR="007D1DCA" w:rsidRPr="00C75E5C" w:rsidRDefault="007D1DCA">
                        <w:pPr>
                          <w:spacing w:before="0" w:line="240" w:lineRule="auto"/>
                          <w:jc w:val="left"/>
                        </w:pPr>
                        <w:r w:rsidRPr="00C75E5C">
                          <w:t>Tên sinh viên</w:t>
                        </w:r>
                      </w:p>
                    </w:tc>
                  </w:tr>
                </w:tbl>
                <w:p w14:paraId="6D113D10" w14:textId="77777777" w:rsidR="007D1DCA" w:rsidRPr="00C75E5C" w:rsidRDefault="007D1DCA"/>
              </w:tc>
              <w:tc>
                <w:tcPr>
                  <w:tcW w:w="1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1DCA" w:rsidRPr="00C75E5C" w14:paraId="18025937" w14:textId="77777777">
                    <w:trPr>
                      <w:tblCellSpacing w:w="15" w:type="dxa"/>
                    </w:trPr>
                    <w:tc>
                      <w:tcPr>
                        <w:tcW w:w="0" w:type="auto"/>
                        <w:vAlign w:val="center"/>
                        <w:hideMark/>
                      </w:tcPr>
                      <w:p w14:paraId="49608CB2" w14:textId="77777777" w:rsidR="007D1DCA" w:rsidRPr="00C75E5C" w:rsidRDefault="007D1DCA">
                        <w:pPr>
                          <w:spacing w:before="0" w:line="240" w:lineRule="auto"/>
                          <w:jc w:val="left"/>
                        </w:pPr>
                      </w:p>
                    </w:tc>
                  </w:tr>
                </w:tbl>
                <w:p w14:paraId="2D255093" w14:textId="77777777" w:rsidR="007D1DCA" w:rsidRPr="00C75E5C" w:rsidRDefault="007D1DCA"/>
              </w:tc>
              <w:tc>
                <w:tcPr>
                  <w:tcW w:w="137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
                  </w:tblGrid>
                  <w:tr w:rsidR="007D1DCA" w:rsidRPr="00C75E5C" w14:paraId="4E8A16FA" w14:textId="77777777">
                    <w:trPr>
                      <w:tblCellSpacing w:w="15" w:type="dxa"/>
                    </w:trPr>
                    <w:tc>
                      <w:tcPr>
                        <w:tcW w:w="0" w:type="auto"/>
                        <w:vAlign w:val="center"/>
                        <w:hideMark/>
                      </w:tcPr>
                      <w:p w14:paraId="0B90D6B8" w14:textId="77777777" w:rsidR="007D1DCA" w:rsidRPr="00C75E5C" w:rsidRDefault="007D1DCA">
                        <w:pPr>
                          <w:spacing w:before="0" w:line="240" w:lineRule="auto"/>
                          <w:jc w:val="left"/>
                        </w:pPr>
                        <w:r w:rsidRPr="00C75E5C">
                          <w:t>Có</w:t>
                        </w:r>
                      </w:p>
                    </w:tc>
                  </w:tr>
                </w:tbl>
                <w:p w14:paraId="22A04F43" w14:textId="77777777" w:rsidR="007D1DCA" w:rsidRPr="00C75E5C" w:rsidRDefault="007D1DCA"/>
              </w:tc>
              <w:tc>
                <w:tcPr>
                  <w:tcW w:w="1660" w:type="dxa"/>
                </w:tcPr>
                <w:p w14:paraId="7B0D7A07" w14:textId="77777777" w:rsidR="007D1DCA" w:rsidRPr="00C75E5C" w:rsidRDefault="007D1DCA">
                  <w:r w:rsidRPr="00C75E5C">
                    <w:t>Không chứa ký tự đặc biệt hoặc số</w:t>
                  </w:r>
                </w:p>
              </w:tc>
              <w:tc>
                <w:tcPr>
                  <w:tcW w:w="26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7D1DCA" w:rsidRPr="00C75E5C" w14:paraId="1C704E9A" w14:textId="77777777">
                    <w:trPr>
                      <w:tblCellSpacing w:w="15" w:type="dxa"/>
                    </w:trPr>
                    <w:tc>
                      <w:tcPr>
                        <w:tcW w:w="0" w:type="auto"/>
                        <w:vAlign w:val="center"/>
                        <w:hideMark/>
                      </w:tcPr>
                      <w:p w14:paraId="4F0F63B1" w14:textId="77777777" w:rsidR="007D1DCA" w:rsidRPr="00C75E5C" w:rsidRDefault="007D1DCA">
                        <w:pPr>
                          <w:spacing w:before="0" w:line="240" w:lineRule="auto"/>
                          <w:jc w:val="left"/>
                        </w:pPr>
                        <w:r w:rsidRPr="00C75E5C">
                          <w:t>Nguyễn Văn B</w:t>
                        </w:r>
                      </w:p>
                    </w:tc>
                  </w:tr>
                </w:tbl>
                <w:p w14:paraId="1B84207F" w14:textId="77777777" w:rsidR="007D1DCA" w:rsidRPr="00C75E5C" w:rsidRDefault="007D1DCA"/>
              </w:tc>
            </w:tr>
            <w:tr w:rsidR="007D1DCA" w:rsidRPr="00C75E5C" w14:paraId="6A61330E" w14:textId="77777777" w:rsidTr="37095DE0">
              <w:tc>
                <w:tcPr>
                  <w:tcW w:w="513" w:type="dxa"/>
                  <w:vAlign w:val="center"/>
                </w:tcPr>
                <w:p w14:paraId="33235830" w14:textId="77777777" w:rsidR="007D1DCA" w:rsidRPr="00C75E5C" w:rsidRDefault="007D1DCA" w:rsidP="00912A3D">
                  <w:pPr>
                    <w:numPr>
                      <w:ilvl w:val="0"/>
                      <w:numId w:val="8"/>
                    </w:numPr>
                    <w:autoSpaceDE w:val="0"/>
                    <w:autoSpaceDN w:val="0"/>
                    <w:spacing w:before="120" w:line="288" w:lineRule="auto"/>
                  </w:pPr>
                </w:p>
              </w:tc>
              <w:tc>
                <w:tcPr>
                  <w:tcW w:w="943" w:type="dxa"/>
                  <w:vAlign w:val="center"/>
                </w:tcPr>
                <w:p w14:paraId="6DFB0705" w14:textId="77777777" w:rsidR="007D1DCA" w:rsidRPr="00C75E5C" w:rsidRDefault="007D1DCA">
                  <w:r w:rsidRPr="00C75E5C">
                    <w:t>Ngày sinh</w:t>
                  </w:r>
                </w:p>
              </w:tc>
              <w:tc>
                <w:tcPr>
                  <w:tcW w:w="1409" w:type="dxa"/>
                  <w:vAlign w:val="center"/>
                </w:tcPr>
                <w:p w14:paraId="524945FF" w14:textId="77777777" w:rsidR="007D1DCA" w:rsidRPr="00C75E5C" w:rsidRDefault="007D1DCA"/>
              </w:tc>
              <w:tc>
                <w:tcPr>
                  <w:tcW w:w="1376" w:type="dxa"/>
                  <w:vAlign w:val="center"/>
                </w:tcPr>
                <w:p w14:paraId="600F3927" w14:textId="77777777" w:rsidR="007D1DCA" w:rsidRPr="00C75E5C" w:rsidRDefault="007D1DCA">
                  <w:pPr>
                    <w:rPr>
                      <w:lang w:val="en-US"/>
                    </w:rPr>
                  </w:pPr>
                  <w:r w:rsidRPr="00C75E5C">
                    <w:rPr>
                      <w:lang w:val="en-US"/>
                    </w:rPr>
                    <w:t>Có</w:t>
                  </w:r>
                </w:p>
              </w:tc>
              <w:tc>
                <w:tcPr>
                  <w:tcW w:w="1660" w:type="dxa"/>
                  <w:vAlign w:val="center"/>
                </w:tcPr>
                <w:p w14:paraId="43106E20" w14:textId="77777777" w:rsidR="007D1DCA" w:rsidRPr="00C75E5C" w:rsidRDefault="007D1DCA">
                  <w:r w:rsidRPr="00C75E5C">
                    <w:t>Định dạng ngày hợp lệ (dd/mm/yyyy)</w:t>
                  </w:r>
                </w:p>
              </w:tc>
              <w:tc>
                <w:tcPr>
                  <w:tcW w:w="2625" w:type="dxa"/>
                  <w:vAlign w:val="center"/>
                </w:tcPr>
                <w:p w14:paraId="685D9D1C" w14:textId="77777777" w:rsidR="007D1DCA" w:rsidRPr="00C75E5C" w:rsidRDefault="007D1DCA">
                  <w:r w:rsidRPr="00C75E5C">
                    <w:t>01/01/2003</w:t>
                  </w:r>
                </w:p>
              </w:tc>
            </w:tr>
            <w:tr w:rsidR="007D1DCA" w:rsidRPr="00C75E5C" w14:paraId="0185FB18" w14:textId="77777777" w:rsidTr="37095DE0">
              <w:tc>
                <w:tcPr>
                  <w:tcW w:w="513" w:type="dxa"/>
                  <w:vAlign w:val="center"/>
                </w:tcPr>
                <w:p w14:paraId="2DF091E7" w14:textId="77777777" w:rsidR="007D1DCA" w:rsidRPr="00C75E5C" w:rsidRDefault="007D1DCA" w:rsidP="00912A3D">
                  <w:pPr>
                    <w:numPr>
                      <w:ilvl w:val="0"/>
                      <w:numId w:val="8"/>
                    </w:numPr>
                    <w:autoSpaceDE w:val="0"/>
                    <w:autoSpaceDN w:val="0"/>
                    <w:spacing w:before="120" w:line="288" w:lineRule="auto"/>
                  </w:pPr>
                </w:p>
              </w:tc>
              <w:tc>
                <w:tcPr>
                  <w:tcW w:w="943" w:type="dxa"/>
                  <w:vAlign w:val="center"/>
                </w:tcPr>
                <w:p w14:paraId="011A2164" w14:textId="77777777" w:rsidR="007D1DCA" w:rsidRPr="00C75E5C" w:rsidRDefault="007D1DCA">
                  <w:r w:rsidRPr="00C75E5C">
                    <w:t>Lớp</w:t>
                  </w:r>
                </w:p>
              </w:tc>
              <w:tc>
                <w:tcPr>
                  <w:tcW w:w="1409" w:type="dxa"/>
                  <w:vAlign w:val="center"/>
                </w:tcPr>
                <w:p w14:paraId="627F9DF7" w14:textId="77777777" w:rsidR="007D1DCA" w:rsidRPr="00C75E5C" w:rsidRDefault="007D1DCA"/>
              </w:tc>
              <w:tc>
                <w:tcPr>
                  <w:tcW w:w="1376" w:type="dxa"/>
                  <w:vAlign w:val="center"/>
                </w:tcPr>
                <w:p w14:paraId="54DC061D" w14:textId="77777777" w:rsidR="007D1DCA" w:rsidRPr="00C75E5C" w:rsidRDefault="007D1DCA">
                  <w:pPr>
                    <w:rPr>
                      <w:lang w:val="en-US"/>
                    </w:rPr>
                  </w:pPr>
                  <w:r w:rsidRPr="00C75E5C">
                    <w:rPr>
                      <w:lang w:val="en-US"/>
                    </w:rPr>
                    <w:t>Có</w:t>
                  </w:r>
                </w:p>
              </w:tc>
              <w:tc>
                <w:tcPr>
                  <w:tcW w:w="1660" w:type="dxa"/>
                  <w:vAlign w:val="center"/>
                </w:tcPr>
                <w:p w14:paraId="17E375BB" w14:textId="77777777" w:rsidR="007D1DCA" w:rsidRPr="00C75E5C" w:rsidRDefault="007D1DCA">
                  <w:r w:rsidRPr="00C75E5C">
                    <w:t>Tồn tại trong hệ thống</w:t>
                  </w:r>
                </w:p>
              </w:tc>
              <w:tc>
                <w:tcPr>
                  <w:tcW w:w="2625" w:type="dxa"/>
                  <w:vAlign w:val="center"/>
                </w:tcPr>
                <w:p w14:paraId="0C284FB1" w14:textId="77777777" w:rsidR="007D1DCA" w:rsidRPr="00C75E5C" w:rsidRDefault="007D1DCA">
                  <w:r w:rsidRPr="00C75E5C">
                    <w:t>IT1</w:t>
                  </w:r>
                </w:p>
              </w:tc>
            </w:tr>
            <w:tr w:rsidR="007D1DCA" w:rsidRPr="00C75E5C" w14:paraId="6DC53343" w14:textId="77777777" w:rsidTr="37095DE0">
              <w:tc>
                <w:tcPr>
                  <w:tcW w:w="513" w:type="dxa"/>
                  <w:vAlign w:val="center"/>
                </w:tcPr>
                <w:p w14:paraId="0BFE6744" w14:textId="77777777" w:rsidR="007D1DCA" w:rsidRPr="00C75E5C" w:rsidRDefault="007D1DCA" w:rsidP="00912A3D">
                  <w:pPr>
                    <w:numPr>
                      <w:ilvl w:val="0"/>
                      <w:numId w:val="8"/>
                    </w:numPr>
                    <w:autoSpaceDE w:val="0"/>
                    <w:autoSpaceDN w:val="0"/>
                    <w:spacing w:before="120" w:line="288" w:lineRule="auto"/>
                  </w:pPr>
                </w:p>
              </w:tc>
              <w:tc>
                <w:tcPr>
                  <w:tcW w:w="943" w:type="dxa"/>
                  <w:vAlign w:val="center"/>
                </w:tcPr>
                <w:p w14:paraId="39CC613D" w14:textId="77777777" w:rsidR="007D1DCA" w:rsidRPr="00C75E5C" w:rsidRDefault="007D1DCA">
                  <w:r w:rsidRPr="00C75E5C">
                    <w:t>Email</w:t>
                  </w:r>
                </w:p>
              </w:tc>
              <w:tc>
                <w:tcPr>
                  <w:tcW w:w="1409" w:type="dxa"/>
                  <w:vAlign w:val="center"/>
                </w:tcPr>
                <w:p w14:paraId="70BB35B7" w14:textId="77777777" w:rsidR="007D1DCA" w:rsidRPr="00C75E5C" w:rsidRDefault="007D1DCA">
                  <w:pPr>
                    <w:rPr>
                      <w:lang w:val="fr-FR"/>
                    </w:rPr>
                  </w:pPr>
                </w:p>
              </w:tc>
              <w:tc>
                <w:tcPr>
                  <w:tcW w:w="1376" w:type="dxa"/>
                  <w:vAlign w:val="center"/>
                </w:tcPr>
                <w:p w14:paraId="590899D3" w14:textId="77777777" w:rsidR="007D1DCA" w:rsidRPr="00C75E5C" w:rsidRDefault="007D1DCA">
                  <w:pPr>
                    <w:rPr>
                      <w:lang w:val="fr-FR"/>
                    </w:rPr>
                  </w:pPr>
                  <w:r w:rsidRPr="00C75E5C">
                    <w:rPr>
                      <w:lang w:val="fr-FR"/>
                    </w:rPr>
                    <w:t>Có</w:t>
                  </w:r>
                </w:p>
              </w:tc>
              <w:tc>
                <w:tcPr>
                  <w:tcW w:w="1660" w:type="dxa"/>
                  <w:vAlign w:val="center"/>
                </w:tcPr>
                <w:p w14:paraId="3A0226AB" w14:textId="77777777" w:rsidR="007D1DCA" w:rsidRPr="00C75E5C" w:rsidRDefault="007D1DCA">
                  <w:r w:rsidRPr="00C75E5C">
                    <w:t>Định dạng email hợp lêj</w:t>
                  </w:r>
                </w:p>
              </w:tc>
              <w:tc>
                <w:tcPr>
                  <w:tcW w:w="2625" w:type="dxa"/>
                  <w:vAlign w:val="center"/>
                </w:tcPr>
                <w:p w14:paraId="28D42611" w14:textId="6ED6F7A0" w:rsidR="007D1DCA" w:rsidRPr="00C75E5C" w:rsidRDefault="007D1DCA">
                  <w:r w:rsidRPr="00C75E5C">
                    <w:t>thu.px234762@sis.hust.edu.vn</w:t>
                  </w:r>
                </w:p>
              </w:tc>
            </w:tr>
            <w:bookmarkEnd w:id="50"/>
          </w:tbl>
          <w:p w14:paraId="21077E95" w14:textId="77777777" w:rsidR="007D1DCA" w:rsidRPr="00C75E5C" w:rsidRDefault="007D1DCA" w:rsidP="0060787D">
            <w:pPr>
              <w:pStyle w:val="ListParagraph"/>
              <w:autoSpaceDE w:val="0"/>
              <w:autoSpaceDN w:val="0"/>
              <w:spacing w:before="120" w:line="288" w:lineRule="auto"/>
              <w:ind w:left="0"/>
            </w:pPr>
          </w:p>
        </w:tc>
      </w:tr>
    </w:tbl>
    <w:p w14:paraId="3A67603E" w14:textId="23C98380" w:rsidR="0060787D" w:rsidRDefault="0060787D" w:rsidP="002239AC">
      <w:pPr>
        <w:pStyle w:val="Heading3"/>
        <w:numPr>
          <w:ilvl w:val="2"/>
          <w:numId w:val="64"/>
        </w:numPr>
      </w:pPr>
      <w:bookmarkStart w:id="51" w:name="_Toc186524643"/>
      <w:r>
        <w:t xml:space="preserve">Đặc tả use case </w:t>
      </w:r>
      <w:r w:rsidRPr="002239AC">
        <w:t>00</w:t>
      </w:r>
      <w:r>
        <w:t>2</w:t>
      </w:r>
      <w:bookmarkEnd w:id="51"/>
    </w:p>
    <w:tbl>
      <w:tblPr>
        <w:tblStyle w:val="TableGrid"/>
        <w:tblW w:w="0" w:type="auto"/>
        <w:tblLook w:val="04A0" w:firstRow="1" w:lastRow="0" w:firstColumn="1" w:lastColumn="0" w:noHBand="0" w:noVBand="1"/>
      </w:tblPr>
      <w:tblGrid>
        <w:gridCol w:w="8771"/>
      </w:tblGrid>
      <w:tr w:rsidR="00001B46" w:rsidRPr="009A5F62" w14:paraId="08EF9E8B" w14:textId="77777777" w:rsidTr="00001B46">
        <w:trPr>
          <w:cnfStyle w:val="100000000000" w:firstRow="1" w:lastRow="0" w:firstColumn="0" w:lastColumn="0" w:oddVBand="0" w:evenVBand="0" w:oddHBand="0" w:evenHBand="0" w:firstRowFirstColumn="0" w:firstRowLastColumn="0" w:lastRowFirstColumn="0" w:lastRowLastColumn="0"/>
        </w:trPr>
        <w:tc>
          <w:tcPr>
            <w:tcW w:w="8771" w:type="dxa"/>
          </w:tcPr>
          <w:p w14:paraId="665E9023" w14:textId="77777777" w:rsidR="00001B46" w:rsidRPr="00511FD0" w:rsidRDefault="00001B46">
            <w:pPr>
              <w:jc w:val="center"/>
              <w:rPr>
                <w:b w:val="0"/>
                <w:bCs/>
                <w:sz w:val="32"/>
                <w:szCs w:val="32"/>
              </w:rPr>
            </w:pPr>
            <w:r w:rsidRPr="00511FD0">
              <w:rPr>
                <w:bCs/>
                <w:sz w:val="32"/>
                <w:szCs w:val="32"/>
              </w:rPr>
              <w:t>Use Case “</w:t>
            </w:r>
            <w:r>
              <w:rPr>
                <w:bCs/>
                <w:sz w:val="32"/>
                <w:szCs w:val="32"/>
                <w:lang w:val="en-US"/>
              </w:rPr>
              <w:t xml:space="preserve">Xóa </w:t>
            </w:r>
            <w:r>
              <w:rPr>
                <w:bCs/>
                <w:sz w:val="32"/>
                <w:szCs w:val="32"/>
              </w:rPr>
              <w:t>sinh viên</w:t>
            </w:r>
            <w:r w:rsidRPr="00511FD0">
              <w:rPr>
                <w:bCs/>
                <w:sz w:val="32"/>
                <w:szCs w:val="32"/>
              </w:rPr>
              <w:t>”</w:t>
            </w:r>
          </w:p>
          <w:p w14:paraId="54CC8985" w14:textId="77777777" w:rsidR="00001B46" w:rsidRPr="000E01F1" w:rsidRDefault="00001B46" w:rsidP="00912A3D">
            <w:pPr>
              <w:pStyle w:val="ListParagraph"/>
              <w:numPr>
                <w:ilvl w:val="0"/>
                <w:numId w:val="15"/>
              </w:numPr>
              <w:autoSpaceDE w:val="0"/>
              <w:autoSpaceDN w:val="0"/>
              <w:spacing w:before="120" w:line="288" w:lineRule="auto"/>
              <w:rPr>
                <w:b w:val="0"/>
                <w:bCs/>
              </w:rPr>
            </w:pPr>
            <w:r w:rsidRPr="000E01F1">
              <w:rPr>
                <w:bCs/>
              </w:rPr>
              <w:t>Mã use case</w:t>
            </w:r>
          </w:p>
          <w:p w14:paraId="45C4A85B" w14:textId="77777777" w:rsidR="00001B46" w:rsidRPr="000E01F1" w:rsidRDefault="00001B46">
            <w:pPr>
              <w:pStyle w:val="ListParagraph"/>
              <w:rPr>
                <w:b w:val="0"/>
                <w:bCs/>
              </w:rPr>
            </w:pPr>
            <w:r w:rsidRPr="000E01F1">
              <w:rPr>
                <w:b w:val="0"/>
                <w:bCs/>
              </w:rPr>
              <w:t>UC002</w:t>
            </w:r>
          </w:p>
          <w:p w14:paraId="247B7A43" w14:textId="77777777" w:rsidR="00001B46" w:rsidRPr="000E01F1" w:rsidRDefault="00001B46" w:rsidP="00912A3D">
            <w:pPr>
              <w:pStyle w:val="ListParagraph"/>
              <w:numPr>
                <w:ilvl w:val="0"/>
                <w:numId w:val="15"/>
              </w:numPr>
              <w:autoSpaceDE w:val="0"/>
              <w:autoSpaceDN w:val="0"/>
              <w:spacing w:before="120" w:line="288" w:lineRule="auto"/>
              <w:rPr>
                <w:b w:val="0"/>
                <w:bCs/>
              </w:rPr>
            </w:pPr>
            <w:r w:rsidRPr="000E01F1">
              <w:rPr>
                <w:bCs/>
              </w:rPr>
              <w:t>Mô tả ngắn gọn</w:t>
            </w:r>
          </w:p>
          <w:p w14:paraId="300E0F98" w14:textId="77777777" w:rsidR="00001B46" w:rsidRPr="000E01F1" w:rsidRDefault="00001B46">
            <w:pPr>
              <w:pStyle w:val="ListParagraph"/>
              <w:rPr>
                <w:b w:val="0"/>
                <w:bCs/>
              </w:rPr>
            </w:pPr>
            <w:r w:rsidRPr="000E01F1">
              <w:rPr>
                <w:b w:val="0"/>
                <w:bCs/>
              </w:rPr>
              <w:t>Trường hợp sử dụng này mô tả sự tương tác giữa admin và hệ thống khi admin muốn xóa thông tin sinh viên</w:t>
            </w:r>
          </w:p>
          <w:p w14:paraId="2678F6FD" w14:textId="77777777" w:rsidR="00001B46" w:rsidRPr="000E01F1" w:rsidRDefault="00001B46" w:rsidP="00912A3D">
            <w:pPr>
              <w:pStyle w:val="ListParagraph"/>
              <w:numPr>
                <w:ilvl w:val="0"/>
                <w:numId w:val="15"/>
              </w:numPr>
              <w:autoSpaceDE w:val="0"/>
              <w:autoSpaceDN w:val="0"/>
              <w:spacing w:before="120" w:line="288" w:lineRule="auto"/>
              <w:rPr>
                <w:b w:val="0"/>
                <w:bCs/>
              </w:rPr>
            </w:pPr>
            <w:r w:rsidRPr="000E01F1">
              <w:rPr>
                <w:bCs/>
              </w:rPr>
              <w:t>Tác nhân</w:t>
            </w:r>
          </w:p>
          <w:p w14:paraId="09A8074E" w14:textId="77BC2615" w:rsidR="00001B46" w:rsidRPr="000E01F1" w:rsidRDefault="00001B46" w:rsidP="00912A3D">
            <w:pPr>
              <w:pStyle w:val="ListParagraph"/>
              <w:numPr>
                <w:ilvl w:val="0"/>
                <w:numId w:val="5"/>
              </w:numPr>
              <w:autoSpaceDE w:val="0"/>
              <w:autoSpaceDN w:val="0"/>
              <w:spacing w:before="120" w:line="288" w:lineRule="auto"/>
              <w:rPr>
                <w:b w:val="0"/>
              </w:rPr>
            </w:pPr>
            <w:r w:rsidRPr="000E01F1">
              <w:rPr>
                <w:b w:val="0"/>
              </w:rPr>
              <w:t>Admin</w:t>
            </w:r>
          </w:p>
          <w:p w14:paraId="0E2CE214" w14:textId="77777777" w:rsidR="00001B46" w:rsidRPr="000E01F1" w:rsidRDefault="00001B46" w:rsidP="00912A3D">
            <w:pPr>
              <w:pStyle w:val="ListParagraph"/>
              <w:numPr>
                <w:ilvl w:val="0"/>
                <w:numId w:val="15"/>
              </w:numPr>
              <w:autoSpaceDE w:val="0"/>
              <w:autoSpaceDN w:val="0"/>
              <w:spacing w:before="120" w:line="288" w:lineRule="auto"/>
              <w:rPr>
                <w:b w:val="0"/>
                <w:bCs/>
              </w:rPr>
            </w:pPr>
            <w:r w:rsidRPr="000E01F1">
              <w:rPr>
                <w:bCs/>
              </w:rPr>
              <w:t xml:space="preserve">Tiền điều kiện: </w:t>
            </w:r>
            <w:r w:rsidRPr="000E01F1">
              <w:rPr>
                <w:b w:val="0"/>
                <w:bCs/>
              </w:rPr>
              <w:t>Admin đã đăng nhập và có quyền truy cập vào danh sách sinh viên.</w:t>
            </w:r>
          </w:p>
          <w:p w14:paraId="6AE9C938" w14:textId="77777777" w:rsidR="00001B46" w:rsidRPr="000E01F1" w:rsidRDefault="00001B46" w:rsidP="00912A3D">
            <w:pPr>
              <w:pStyle w:val="ListParagraph"/>
              <w:numPr>
                <w:ilvl w:val="0"/>
                <w:numId w:val="15"/>
              </w:numPr>
              <w:autoSpaceDE w:val="0"/>
              <w:autoSpaceDN w:val="0"/>
              <w:spacing w:before="120" w:line="288" w:lineRule="auto"/>
              <w:rPr>
                <w:b w:val="0"/>
                <w:bCs/>
              </w:rPr>
            </w:pPr>
            <w:r w:rsidRPr="000E01F1">
              <w:rPr>
                <w:bCs/>
              </w:rPr>
              <w:t>Luồng sự kiện cơ sở</w:t>
            </w:r>
          </w:p>
          <w:p w14:paraId="25D94CC7" w14:textId="77777777" w:rsidR="00001B46" w:rsidRPr="000E01F1" w:rsidRDefault="00001B46" w:rsidP="00912A3D">
            <w:pPr>
              <w:pStyle w:val="ListParagraph"/>
              <w:numPr>
                <w:ilvl w:val="0"/>
                <w:numId w:val="16"/>
              </w:numPr>
              <w:autoSpaceDE w:val="0"/>
              <w:autoSpaceDN w:val="0"/>
              <w:spacing w:before="120" w:line="288" w:lineRule="auto"/>
              <w:rPr>
                <w:b w:val="0"/>
                <w:bCs/>
              </w:rPr>
            </w:pPr>
            <w:r w:rsidRPr="000E01F1">
              <w:rPr>
                <w:b w:val="0"/>
                <w:bCs/>
              </w:rPr>
              <w:t>Admin xem danh sách sinh viên</w:t>
            </w:r>
          </w:p>
          <w:p w14:paraId="1C632345" w14:textId="77777777" w:rsidR="00001B46" w:rsidRPr="000E01F1" w:rsidRDefault="00001B46" w:rsidP="00912A3D">
            <w:pPr>
              <w:pStyle w:val="ListParagraph"/>
              <w:numPr>
                <w:ilvl w:val="0"/>
                <w:numId w:val="16"/>
              </w:numPr>
              <w:autoSpaceDE w:val="0"/>
              <w:autoSpaceDN w:val="0"/>
              <w:spacing w:before="120" w:line="288" w:lineRule="auto"/>
              <w:rPr>
                <w:b w:val="0"/>
                <w:bCs/>
              </w:rPr>
            </w:pPr>
            <w:r w:rsidRPr="000E01F1">
              <w:rPr>
                <w:b w:val="0"/>
                <w:bCs/>
              </w:rPr>
              <w:t>Hệ thống hiển thị danh sách sinh viên</w:t>
            </w:r>
          </w:p>
          <w:p w14:paraId="224CD1A7" w14:textId="77777777" w:rsidR="00001B46" w:rsidRPr="000E01F1" w:rsidRDefault="00001B46" w:rsidP="00912A3D">
            <w:pPr>
              <w:pStyle w:val="ListParagraph"/>
              <w:numPr>
                <w:ilvl w:val="0"/>
                <w:numId w:val="16"/>
              </w:numPr>
              <w:autoSpaceDE w:val="0"/>
              <w:autoSpaceDN w:val="0"/>
              <w:spacing w:before="120" w:line="288" w:lineRule="auto"/>
              <w:rPr>
                <w:b w:val="0"/>
                <w:bCs/>
              </w:rPr>
            </w:pPr>
            <w:r w:rsidRPr="000E01F1">
              <w:rPr>
                <w:b w:val="0"/>
                <w:bCs/>
              </w:rPr>
              <w:t>Admin chọn chức năng Tìm kiếm sinh viên</w:t>
            </w:r>
          </w:p>
          <w:p w14:paraId="7813C75C" w14:textId="77777777" w:rsidR="00001B46" w:rsidRPr="000E01F1" w:rsidRDefault="00001B46" w:rsidP="00912A3D">
            <w:pPr>
              <w:pStyle w:val="ListParagraph"/>
              <w:numPr>
                <w:ilvl w:val="0"/>
                <w:numId w:val="16"/>
              </w:numPr>
              <w:autoSpaceDE w:val="0"/>
              <w:autoSpaceDN w:val="0"/>
              <w:spacing w:before="120" w:line="288" w:lineRule="auto"/>
              <w:rPr>
                <w:b w:val="0"/>
                <w:bCs/>
              </w:rPr>
            </w:pPr>
            <w:r w:rsidRPr="000E01F1">
              <w:rPr>
                <w:b w:val="0"/>
                <w:bCs/>
              </w:rPr>
              <w:t>Admin chọn sinh viên cần xóa từ kết quả tìm kiếm</w:t>
            </w:r>
          </w:p>
          <w:p w14:paraId="29D41081" w14:textId="77777777" w:rsidR="00001B46" w:rsidRPr="000E01F1" w:rsidRDefault="00001B46" w:rsidP="00912A3D">
            <w:pPr>
              <w:pStyle w:val="ListParagraph"/>
              <w:numPr>
                <w:ilvl w:val="0"/>
                <w:numId w:val="16"/>
              </w:numPr>
              <w:autoSpaceDE w:val="0"/>
              <w:autoSpaceDN w:val="0"/>
              <w:spacing w:before="120" w:line="288" w:lineRule="auto"/>
              <w:rPr>
                <w:b w:val="0"/>
                <w:bCs/>
              </w:rPr>
            </w:pPr>
            <w:r w:rsidRPr="000E01F1">
              <w:rPr>
                <w:b w:val="0"/>
                <w:bCs/>
              </w:rPr>
              <w:t>Hệ thống yêu cầu xác nhận xóa</w:t>
            </w:r>
          </w:p>
          <w:p w14:paraId="4789F6E9" w14:textId="77777777" w:rsidR="00001B46" w:rsidRPr="000E01F1" w:rsidRDefault="00001B46" w:rsidP="00912A3D">
            <w:pPr>
              <w:pStyle w:val="ListParagraph"/>
              <w:numPr>
                <w:ilvl w:val="0"/>
                <w:numId w:val="16"/>
              </w:numPr>
              <w:autoSpaceDE w:val="0"/>
              <w:autoSpaceDN w:val="0"/>
              <w:spacing w:before="120" w:line="288" w:lineRule="auto"/>
              <w:rPr>
                <w:b w:val="0"/>
                <w:bCs/>
              </w:rPr>
            </w:pPr>
            <w:r w:rsidRPr="000E01F1">
              <w:rPr>
                <w:b w:val="0"/>
                <w:bCs/>
              </w:rPr>
              <w:t>Admin xác nhận</w:t>
            </w:r>
          </w:p>
          <w:p w14:paraId="12D21E84" w14:textId="77777777" w:rsidR="00001B46" w:rsidRPr="000E01F1" w:rsidRDefault="00001B46" w:rsidP="00912A3D">
            <w:pPr>
              <w:pStyle w:val="ListParagraph"/>
              <w:numPr>
                <w:ilvl w:val="0"/>
                <w:numId w:val="16"/>
              </w:numPr>
              <w:autoSpaceDE w:val="0"/>
              <w:autoSpaceDN w:val="0"/>
              <w:spacing w:before="120" w:line="288" w:lineRule="auto"/>
              <w:rPr>
                <w:b w:val="0"/>
                <w:bCs/>
              </w:rPr>
            </w:pPr>
            <w:r w:rsidRPr="000E01F1">
              <w:rPr>
                <w:b w:val="0"/>
                <w:bCs/>
              </w:rPr>
              <w:t>Hệ thống kiểm tra ràng buộc và lưu vào CSDL</w:t>
            </w:r>
          </w:p>
          <w:p w14:paraId="21E96793" w14:textId="77777777" w:rsidR="00001B46" w:rsidRPr="000E01F1" w:rsidRDefault="00001B46" w:rsidP="00912A3D">
            <w:pPr>
              <w:pStyle w:val="ListParagraph"/>
              <w:numPr>
                <w:ilvl w:val="0"/>
                <w:numId w:val="16"/>
              </w:numPr>
              <w:autoSpaceDE w:val="0"/>
              <w:autoSpaceDN w:val="0"/>
              <w:spacing w:before="120" w:line="288" w:lineRule="auto"/>
              <w:rPr>
                <w:b w:val="0"/>
                <w:bCs/>
              </w:rPr>
            </w:pPr>
            <w:r w:rsidRPr="000E01F1">
              <w:rPr>
                <w:b w:val="0"/>
                <w:bCs/>
              </w:rPr>
              <w:t>Hệ thống thông báo xóa thành công</w:t>
            </w:r>
          </w:p>
          <w:p w14:paraId="12374008" w14:textId="77777777" w:rsidR="00001B46" w:rsidRPr="000E01F1" w:rsidRDefault="00001B46" w:rsidP="00912A3D">
            <w:pPr>
              <w:pStyle w:val="ListParagraph"/>
              <w:numPr>
                <w:ilvl w:val="0"/>
                <w:numId w:val="16"/>
              </w:numPr>
              <w:autoSpaceDE w:val="0"/>
              <w:autoSpaceDN w:val="0"/>
              <w:spacing w:before="120" w:line="288" w:lineRule="auto"/>
              <w:rPr>
                <w:b w:val="0"/>
                <w:bCs/>
              </w:rPr>
            </w:pPr>
            <w:r w:rsidRPr="000E01F1">
              <w:rPr>
                <w:b w:val="0"/>
                <w:bCs/>
              </w:rPr>
              <w:t>Kết th</w:t>
            </w:r>
            <w:r w:rsidRPr="000E01F1">
              <w:rPr>
                <w:b w:val="0"/>
                <w:bCs/>
                <w:lang w:val="en-US"/>
              </w:rPr>
              <w:t>úc UC</w:t>
            </w:r>
          </w:p>
          <w:p w14:paraId="6CA02D46" w14:textId="77777777" w:rsidR="00001B46" w:rsidRPr="000E01F1" w:rsidRDefault="00001B46" w:rsidP="00912A3D">
            <w:pPr>
              <w:pStyle w:val="ListParagraph"/>
              <w:numPr>
                <w:ilvl w:val="0"/>
                <w:numId w:val="15"/>
              </w:numPr>
              <w:autoSpaceDE w:val="0"/>
              <w:autoSpaceDN w:val="0"/>
              <w:spacing w:before="120" w:line="288" w:lineRule="auto"/>
            </w:pPr>
            <w:r w:rsidRPr="000E01F1">
              <w:rPr>
                <w:bCs/>
              </w:rPr>
              <w:t>Luồng sự kiện thay thế</w:t>
            </w:r>
          </w:p>
          <w:p w14:paraId="57F5C360" w14:textId="77777777" w:rsidR="00001B46" w:rsidRPr="000E01F1" w:rsidRDefault="00001B46">
            <w:pPr>
              <w:pStyle w:val="Caption"/>
              <w:keepNext/>
            </w:pPr>
            <w:r w:rsidRPr="000E01F1">
              <w:t>Bảng N-Các luồng sự kiện thay thế cho thứ tự UC Place</w:t>
            </w:r>
          </w:p>
          <w:tbl>
            <w:tblPr>
              <w:tblStyle w:val="TableGrid"/>
              <w:tblW w:w="0" w:type="auto"/>
              <w:tblLook w:val="04A0" w:firstRow="1" w:lastRow="0" w:firstColumn="1" w:lastColumn="0" w:noHBand="0" w:noVBand="1"/>
            </w:tblPr>
            <w:tblGrid>
              <w:gridCol w:w="605"/>
              <w:gridCol w:w="1098"/>
              <w:gridCol w:w="1502"/>
              <w:gridCol w:w="2462"/>
              <w:gridCol w:w="2878"/>
            </w:tblGrid>
            <w:tr w:rsidR="00001B46" w:rsidRPr="000E01F1" w14:paraId="79D42042" w14:textId="77777777">
              <w:trPr>
                <w:cnfStyle w:val="100000000000" w:firstRow="1" w:lastRow="0" w:firstColumn="0" w:lastColumn="0" w:oddVBand="0" w:evenVBand="0" w:oddHBand="0" w:evenHBand="0" w:firstRowFirstColumn="0" w:firstRowLastColumn="0" w:lastRowFirstColumn="0" w:lastRowLastColumn="0"/>
              </w:trPr>
              <w:tc>
                <w:tcPr>
                  <w:tcW w:w="611" w:type="dxa"/>
                  <w:shd w:val="clear" w:color="auto" w:fill="9CC2E5" w:themeFill="accent5" w:themeFillTint="99"/>
                </w:tcPr>
                <w:p w14:paraId="0A5517C4" w14:textId="77777777" w:rsidR="00001B46" w:rsidRPr="000E01F1" w:rsidRDefault="00001B46">
                  <w:pPr>
                    <w:jc w:val="center"/>
                    <w:rPr>
                      <w:b w:val="0"/>
                      <w:bCs/>
                    </w:rPr>
                  </w:pPr>
                  <w:r w:rsidRPr="000E01F1">
                    <w:rPr>
                      <w:bCs/>
                    </w:rPr>
                    <w:t>No</w:t>
                  </w:r>
                </w:p>
              </w:tc>
              <w:tc>
                <w:tcPr>
                  <w:tcW w:w="1121" w:type="dxa"/>
                  <w:shd w:val="clear" w:color="auto" w:fill="9CC2E5" w:themeFill="accent5" w:themeFillTint="99"/>
                </w:tcPr>
                <w:p w14:paraId="7D7D5E2A" w14:textId="77777777" w:rsidR="00001B46" w:rsidRPr="000E01F1" w:rsidRDefault="00001B46">
                  <w:pPr>
                    <w:jc w:val="center"/>
                    <w:rPr>
                      <w:b w:val="0"/>
                      <w:bCs/>
                    </w:rPr>
                  </w:pPr>
                  <w:r w:rsidRPr="000E01F1">
                    <w:rPr>
                      <w:bCs/>
                    </w:rPr>
                    <w:t>Vị trí</w:t>
                  </w:r>
                </w:p>
              </w:tc>
              <w:tc>
                <w:tcPr>
                  <w:tcW w:w="1539" w:type="dxa"/>
                  <w:shd w:val="clear" w:color="auto" w:fill="9CC2E5" w:themeFill="accent5" w:themeFillTint="99"/>
                </w:tcPr>
                <w:p w14:paraId="4D9278A7" w14:textId="77777777" w:rsidR="00001B46" w:rsidRPr="000E01F1" w:rsidRDefault="00001B46">
                  <w:pPr>
                    <w:jc w:val="center"/>
                    <w:rPr>
                      <w:b w:val="0"/>
                      <w:bCs/>
                    </w:rPr>
                  </w:pPr>
                  <w:r w:rsidRPr="000E01F1">
                    <w:rPr>
                      <w:bCs/>
                    </w:rPr>
                    <w:t>Điều kiện</w:t>
                  </w:r>
                </w:p>
              </w:tc>
              <w:tc>
                <w:tcPr>
                  <w:tcW w:w="2560" w:type="dxa"/>
                  <w:shd w:val="clear" w:color="auto" w:fill="9CC2E5" w:themeFill="accent5" w:themeFillTint="99"/>
                </w:tcPr>
                <w:p w14:paraId="072B8134" w14:textId="77777777" w:rsidR="00001B46" w:rsidRPr="000E01F1" w:rsidRDefault="00001B46">
                  <w:pPr>
                    <w:jc w:val="center"/>
                    <w:rPr>
                      <w:b w:val="0"/>
                      <w:bCs/>
                    </w:rPr>
                  </w:pPr>
                  <w:r w:rsidRPr="000E01F1">
                    <w:rPr>
                      <w:bCs/>
                    </w:rPr>
                    <w:t>Hành động</w:t>
                  </w:r>
                </w:p>
              </w:tc>
              <w:tc>
                <w:tcPr>
                  <w:tcW w:w="3005" w:type="dxa"/>
                  <w:shd w:val="clear" w:color="auto" w:fill="9CC2E5" w:themeFill="accent5" w:themeFillTint="99"/>
                </w:tcPr>
                <w:p w14:paraId="2B0855E6" w14:textId="77777777" w:rsidR="00001B46" w:rsidRPr="000E01F1" w:rsidRDefault="00001B46">
                  <w:pPr>
                    <w:jc w:val="center"/>
                    <w:rPr>
                      <w:b w:val="0"/>
                      <w:bCs/>
                    </w:rPr>
                  </w:pPr>
                  <w:r w:rsidRPr="000E01F1">
                    <w:rPr>
                      <w:bCs/>
                    </w:rPr>
                    <w:t>Vị trí quay lui</w:t>
                  </w:r>
                </w:p>
              </w:tc>
            </w:tr>
            <w:tr w:rsidR="00001B46" w:rsidRPr="000E01F1" w14:paraId="4B595EBB" w14:textId="77777777">
              <w:tc>
                <w:tcPr>
                  <w:tcW w:w="611" w:type="dxa"/>
                </w:tcPr>
                <w:p w14:paraId="59E67DA9" w14:textId="77777777" w:rsidR="00001B46" w:rsidRPr="000E01F1" w:rsidRDefault="00001B46" w:rsidP="00912A3D">
                  <w:pPr>
                    <w:pStyle w:val="ListParagraph"/>
                    <w:numPr>
                      <w:ilvl w:val="0"/>
                      <w:numId w:val="9"/>
                    </w:numPr>
                    <w:autoSpaceDE w:val="0"/>
                    <w:autoSpaceDN w:val="0"/>
                    <w:spacing w:before="120" w:line="288" w:lineRule="auto"/>
                  </w:pPr>
                </w:p>
              </w:tc>
              <w:tc>
                <w:tcPr>
                  <w:tcW w:w="1121" w:type="dxa"/>
                </w:tcPr>
                <w:p w14:paraId="7A6F95A2" w14:textId="77777777" w:rsidR="00001B46" w:rsidRPr="000E01F1" w:rsidRDefault="00001B46">
                  <w:pPr>
                    <w:rPr>
                      <w:lang w:val="en-US"/>
                    </w:rPr>
                  </w:pPr>
                  <w:r w:rsidRPr="000E01F1">
                    <w:rPr>
                      <w:lang w:val="en-US"/>
                    </w:rPr>
                    <w:t>Ở bước 4</w:t>
                  </w:r>
                </w:p>
              </w:tc>
              <w:tc>
                <w:tcPr>
                  <w:tcW w:w="1539" w:type="dxa"/>
                </w:tcPr>
                <w:p w14:paraId="25CC4E81" w14:textId="77777777" w:rsidR="00001B46" w:rsidRPr="000E01F1" w:rsidRDefault="00001B46">
                  <w:pPr>
                    <w:rPr>
                      <w:lang w:val="en-US"/>
                    </w:rPr>
                  </w:pPr>
                  <w:r w:rsidRPr="000E01F1">
                    <w:rPr>
                      <w:lang w:val="en-US"/>
                    </w:rPr>
                    <w:t>Nếu không chọn sinh viên cần xóa</w:t>
                  </w:r>
                </w:p>
              </w:tc>
              <w:tc>
                <w:tcPr>
                  <w:tcW w:w="2560" w:type="dxa"/>
                </w:tcPr>
                <w:p w14:paraId="29EC7EDC" w14:textId="77777777" w:rsidR="00001B46" w:rsidRPr="000E01F1" w:rsidRDefault="00001B46">
                  <w:pPr>
                    <w:rPr>
                      <w:lang w:val="en-US"/>
                    </w:rPr>
                  </w:pPr>
                  <w:r w:rsidRPr="000E01F1">
                    <w:rPr>
                      <w:lang w:val="en-US"/>
                    </w:rPr>
                    <w:t>Hệ thống quay về danh sách</w:t>
                  </w:r>
                </w:p>
              </w:tc>
              <w:tc>
                <w:tcPr>
                  <w:tcW w:w="3005" w:type="dxa"/>
                </w:tcPr>
                <w:p w14:paraId="70CB8926" w14:textId="77777777" w:rsidR="00001B46" w:rsidRPr="000E01F1" w:rsidRDefault="00001B46">
                  <w:pPr>
                    <w:rPr>
                      <w:lang w:val="en-US"/>
                    </w:rPr>
                  </w:pPr>
                  <w:r w:rsidRPr="000E01F1">
                    <w:rPr>
                      <w:lang w:val="en-US"/>
                    </w:rPr>
                    <w:t>Đến bước 2</w:t>
                  </w:r>
                </w:p>
              </w:tc>
            </w:tr>
            <w:tr w:rsidR="00001B46" w:rsidRPr="000E01F1" w14:paraId="266E584E" w14:textId="77777777">
              <w:tc>
                <w:tcPr>
                  <w:tcW w:w="611" w:type="dxa"/>
                </w:tcPr>
                <w:p w14:paraId="3E940360" w14:textId="77777777" w:rsidR="00001B46" w:rsidRPr="000E01F1" w:rsidRDefault="00001B46" w:rsidP="00912A3D">
                  <w:pPr>
                    <w:pStyle w:val="ListParagraph"/>
                    <w:numPr>
                      <w:ilvl w:val="0"/>
                      <w:numId w:val="9"/>
                    </w:numPr>
                    <w:autoSpaceDE w:val="0"/>
                    <w:autoSpaceDN w:val="0"/>
                    <w:spacing w:before="120" w:line="288" w:lineRule="auto"/>
                  </w:pPr>
                </w:p>
              </w:tc>
              <w:tc>
                <w:tcPr>
                  <w:tcW w:w="1121" w:type="dxa"/>
                </w:tcPr>
                <w:p w14:paraId="4F5252BD" w14:textId="77777777" w:rsidR="00001B46" w:rsidRPr="000E01F1" w:rsidRDefault="00001B46">
                  <w:pPr>
                    <w:rPr>
                      <w:lang w:val="en-US"/>
                    </w:rPr>
                  </w:pPr>
                  <w:r w:rsidRPr="000E01F1">
                    <w:rPr>
                      <w:lang w:val="en-US"/>
                    </w:rPr>
                    <w:t>Ở bước 6</w:t>
                  </w:r>
                </w:p>
              </w:tc>
              <w:tc>
                <w:tcPr>
                  <w:tcW w:w="1539" w:type="dxa"/>
                </w:tcPr>
                <w:p w14:paraId="243D06D6" w14:textId="77777777" w:rsidR="00001B46" w:rsidRPr="000E01F1" w:rsidRDefault="00001B46">
                  <w:r w:rsidRPr="000E01F1">
                    <w:rPr>
                      <w:lang w:val="en-US"/>
                    </w:rPr>
                    <w:t>Admin không xác nhận xóa</w:t>
                  </w:r>
                </w:p>
              </w:tc>
              <w:tc>
                <w:tcPr>
                  <w:tcW w:w="2560" w:type="dxa"/>
                </w:tcPr>
                <w:p w14:paraId="543C01FA" w14:textId="77777777" w:rsidR="00001B46" w:rsidRPr="000E01F1" w:rsidRDefault="00001B46">
                  <w:r w:rsidRPr="000E01F1">
                    <w:t>Hệ thống quay về danh sách</w:t>
                  </w:r>
                </w:p>
              </w:tc>
              <w:tc>
                <w:tcPr>
                  <w:tcW w:w="3005" w:type="dxa"/>
                </w:tcPr>
                <w:p w14:paraId="1D24C38A" w14:textId="77777777" w:rsidR="00001B46" w:rsidRPr="000E01F1" w:rsidRDefault="00001B46">
                  <w:r w:rsidRPr="000E01F1">
                    <w:rPr>
                      <w:lang w:val="en-US"/>
                    </w:rPr>
                    <w:t>Đến bước 2</w:t>
                  </w:r>
                </w:p>
              </w:tc>
            </w:tr>
          </w:tbl>
          <w:p w14:paraId="723E73A3" w14:textId="77777777" w:rsidR="00001B46" w:rsidRPr="000E01F1" w:rsidRDefault="00001B46" w:rsidP="00912A3D">
            <w:pPr>
              <w:pStyle w:val="ListParagraph"/>
              <w:numPr>
                <w:ilvl w:val="0"/>
                <w:numId w:val="15"/>
              </w:numPr>
              <w:autoSpaceDE w:val="0"/>
              <w:autoSpaceDN w:val="0"/>
              <w:spacing w:before="120" w:line="288" w:lineRule="auto"/>
              <w:rPr>
                <w:b w:val="0"/>
                <w:bCs/>
              </w:rPr>
            </w:pPr>
            <w:r w:rsidRPr="000E01F1">
              <w:rPr>
                <w:bCs/>
              </w:rPr>
              <w:t>Dữ liệu đầu vào</w:t>
            </w:r>
          </w:p>
          <w:p w14:paraId="60E7231B" w14:textId="374FBE70" w:rsidR="00001B46" w:rsidRPr="000E01F1" w:rsidRDefault="00001B46">
            <w:pPr>
              <w:pStyle w:val="Caption"/>
              <w:keepNext/>
            </w:pPr>
            <w:r w:rsidRPr="000E01F1">
              <w:t xml:space="preserve">Bảng đặc tả dữ liệu của trường </w:t>
            </w:r>
          </w:p>
          <w:tbl>
            <w:tblPr>
              <w:tblStyle w:val="TableGrid"/>
              <w:tblW w:w="9085" w:type="dxa"/>
              <w:tblLook w:val="04A0" w:firstRow="1" w:lastRow="0" w:firstColumn="1" w:lastColumn="0" w:noHBand="0" w:noVBand="1"/>
            </w:tblPr>
            <w:tblGrid>
              <w:gridCol w:w="524"/>
              <w:gridCol w:w="1250"/>
              <w:gridCol w:w="1403"/>
              <w:gridCol w:w="1376"/>
              <w:gridCol w:w="1872"/>
              <w:gridCol w:w="2660"/>
            </w:tblGrid>
            <w:tr w:rsidR="00001B46" w:rsidRPr="000E01F1" w14:paraId="436F75F2" w14:textId="77777777">
              <w:trPr>
                <w:cnfStyle w:val="100000000000" w:firstRow="1" w:lastRow="0" w:firstColumn="0" w:lastColumn="0" w:oddVBand="0" w:evenVBand="0" w:oddHBand="0" w:evenHBand="0" w:firstRowFirstColumn="0" w:firstRowLastColumn="0" w:lastRowFirstColumn="0" w:lastRowLastColumn="0"/>
              </w:trPr>
              <w:tc>
                <w:tcPr>
                  <w:tcW w:w="524" w:type="dxa"/>
                  <w:shd w:val="clear" w:color="auto" w:fill="A8D08D" w:themeFill="accent6" w:themeFillTint="99"/>
                  <w:vAlign w:val="center"/>
                </w:tcPr>
                <w:p w14:paraId="1E3ABC6B" w14:textId="77777777" w:rsidR="00001B46" w:rsidRPr="000E01F1" w:rsidRDefault="00001B46">
                  <w:pPr>
                    <w:rPr>
                      <w:b w:val="0"/>
                      <w:bCs/>
                    </w:rPr>
                  </w:pPr>
                  <w:r w:rsidRPr="000E01F1">
                    <w:rPr>
                      <w:bCs/>
                    </w:rPr>
                    <w:t>No</w:t>
                  </w:r>
                </w:p>
              </w:tc>
              <w:tc>
                <w:tcPr>
                  <w:tcW w:w="1258" w:type="dxa"/>
                  <w:shd w:val="clear" w:color="auto" w:fill="A8D08D" w:themeFill="accent6" w:themeFillTint="99"/>
                  <w:vAlign w:val="center"/>
                </w:tcPr>
                <w:p w14:paraId="4E5B2724" w14:textId="77777777" w:rsidR="00001B46" w:rsidRPr="000E01F1" w:rsidRDefault="00001B46">
                  <w:pPr>
                    <w:rPr>
                      <w:b w:val="0"/>
                      <w:bCs/>
                    </w:rPr>
                  </w:pPr>
                  <w:r w:rsidRPr="000E01F1">
                    <w:rPr>
                      <w:bCs/>
                    </w:rPr>
                    <w:t>Data fields</w:t>
                  </w:r>
                </w:p>
              </w:tc>
              <w:tc>
                <w:tcPr>
                  <w:tcW w:w="1403" w:type="dxa"/>
                  <w:shd w:val="clear" w:color="auto" w:fill="A8D08D" w:themeFill="accent6" w:themeFillTint="99"/>
                  <w:vAlign w:val="center"/>
                </w:tcPr>
                <w:p w14:paraId="19F97ADB" w14:textId="77777777" w:rsidR="00001B46" w:rsidRPr="000E01F1" w:rsidRDefault="00001B46">
                  <w:pPr>
                    <w:rPr>
                      <w:b w:val="0"/>
                      <w:bCs/>
                    </w:rPr>
                  </w:pPr>
                  <w:r w:rsidRPr="000E01F1">
                    <w:rPr>
                      <w:bCs/>
                    </w:rPr>
                    <w:t>Description</w:t>
                  </w:r>
                </w:p>
              </w:tc>
              <w:tc>
                <w:tcPr>
                  <w:tcW w:w="1324" w:type="dxa"/>
                  <w:shd w:val="clear" w:color="auto" w:fill="A8D08D" w:themeFill="accent6" w:themeFillTint="99"/>
                  <w:vAlign w:val="center"/>
                </w:tcPr>
                <w:p w14:paraId="12EAD0D2" w14:textId="77777777" w:rsidR="00001B46" w:rsidRPr="000E01F1" w:rsidRDefault="00001B46">
                  <w:pPr>
                    <w:rPr>
                      <w:b w:val="0"/>
                      <w:bCs/>
                    </w:rPr>
                  </w:pPr>
                  <w:r w:rsidRPr="000E01F1">
                    <w:rPr>
                      <w:bCs/>
                    </w:rPr>
                    <w:t>Mandatory</w:t>
                  </w:r>
                </w:p>
              </w:tc>
              <w:tc>
                <w:tcPr>
                  <w:tcW w:w="1886" w:type="dxa"/>
                  <w:shd w:val="clear" w:color="auto" w:fill="A8D08D" w:themeFill="accent6" w:themeFillTint="99"/>
                  <w:vAlign w:val="center"/>
                </w:tcPr>
                <w:p w14:paraId="5559B0AD" w14:textId="77777777" w:rsidR="00001B46" w:rsidRPr="000E01F1" w:rsidRDefault="00001B46">
                  <w:pPr>
                    <w:rPr>
                      <w:b w:val="0"/>
                      <w:bCs/>
                    </w:rPr>
                  </w:pPr>
                  <w:r w:rsidRPr="000E01F1">
                    <w:rPr>
                      <w:bCs/>
                    </w:rPr>
                    <w:t>Valid condition</w:t>
                  </w:r>
                </w:p>
              </w:tc>
              <w:tc>
                <w:tcPr>
                  <w:tcW w:w="2690" w:type="dxa"/>
                  <w:shd w:val="clear" w:color="auto" w:fill="A8D08D" w:themeFill="accent6" w:themeFillTint="99"/>
                  <w:vAlign w:val="center"/>
                </w:tcPr>
                <w:p w14:paraId="6CDBB303" w14:textId="77777777" w:rsidR="00001B46" w:rsidRPr="000E01F1" w:rsidRDefault="00001B46">
                  <w:pPr>
                    <w:rPr>
                      <w:b w:val="0"/>
                      <w:bCs/>
                    </w:rPr>
                  </w:pPr>
                  <w:r w:rsidRPr="000E01F1">
                    <w:rPr>
                      <w:bCs/>
                    </w:rPr>
                    <w:t>Example</w:t>
                  </w:r>
                </w:p>
              </w:tc>
            </w:tr>
            <w:tr w:rsidR="00001B46" w:rsidRPr="000E01F1" w14:paraId="6ADA0419" w14:textId="77777777">
              <w:tc>
                <w:tcPr>
                  <w:tcW w:w="524" w:type="dxa"/>
                  <w:vAlign w:val="center"/>
                </w:tcPr>
                <w:p w14:paraId="260CA87F" w14:textId="77777777" w:rsidR="00001B46" w:rsidRPr="000E01F1" w:rsidRDefault="00001B46" w:rsidP="00912A3D">
                  <w:pPr>
                    <w:numPr>
                      <w:ilvl w:val="0"/>
                      <w:numId w:val="8"/>
                    </w:numPr>
                    <w:autoSpaceDE w:val="0"/>
                    <w:autoSpaceDN w:val="0"/>
                    <w:spacing w:before="120" w:line="288" w:lineRule="auto"/>
                  </w:pPr>
                </w:p>
              </w:tc>
              <w:tc>
                <w:tcPr>
                  <w:tcW w:w="1258" w:type="dxa"/>
                  <w:vAlign w:val="center"/>
                </w:tcPr>
                <w:p w14:paraId="4EA8D2F9" w14:textId="77777777" w:rsidR="00001B46" w:rsidRPr="000E01F1" w:rsidRDefault="00001B46">
                  <w:r w:rsidRPr="000E01F1">
                    <w:t>MSSV</w:t>
                  </w:r>
                </w:p>
              </w:tc>
              <w:tc>
                <w:tcPr>
                  <w:tcW w:w="1403" w:type="dxa"/>
                  <w:vAlign w:val="center"/>
                </w:tcPr>
                <w:p w14:paraId="3DB27532" w14:textId="77777777" w:rsidR="00001B46" w:rsidRPr="000E01F1" w:rsidRDefault="00001B46">
                  <w:r w:rsidRPr="000E01F1">
                    <w:t>Mã số sinh viên để tìm kiếm sinh viên</w:t>
                  </w:r>
                </w:p>
              </w:tc>
              <w:tc>
                <w:tcPr>
                  <w:tcW w:w="1324" w:type="dxa"/>
                  <w:vAlign w:val="center"/>
                </w:tcPr>
                <w:p w14:paraId="0246D7BC" w14:textId="77777777" w:rsidR="00001B46" w:rsidRPr="000E01F1" w:rsidRDefault="00001B46">
                  <w:pPr>
                    <w:rPr>
                      <w:lang w:val="en-US"/>
                    </w:rPr>
                  </w:pPr>
                  <w:r w:rsidRPr="000E01F1">
                    <w:rPr>
                      <w:lang w:val="en-US"/>
                    </w:rPr>
                    <w:t>Không</w:t>
                  </w:r>
                </w:p>
              </w:tc>
              <w:tc>
                <w:tcPr>
                  <w:tcW w:w="1886" w:type="dxa"/>
                  <w:vAlign w:val="center"/>
                </w:tcPr>
                <w:p w14:paraId="72CEEF3B" w14:textId="77777777" w:rsidR="00001B46" w:rsidRPr="000E01F1" w:rsidRDefault="00001B46">
                  <w:r w:rsidRPr="000E01F1">
                    <w:t>MSSV phải tồn tại trong hệ thống</w:t>
                  </w:r>
                </w:p>
              </w:tc>
              <w:tc>
                <w:tcPr>
                  <w:tcW w:w="2690" w:type="dxa"/>
                  <w:vAlign w:val="center"/>
                </w:tcPr>
                <w:p w14:paraId="07BCA386" w14:textId="77777777" w:rsidR="00001B46" w:rsidRPr="000E01F1" w:rsidRDefault="00001B46">
                  <w:r w:rsidRPr="000E01F1">
                    <w:t>20221292</w:t>
                  </w:r>
                </w:p>
              </w:tc>
            </w:tr>
            <w:tr w:rsidR="00001B46" w:rsidRPr="000E01F1" w14:paraId="399A141D" w14:textId="77777777">
              <w:tc>
                <w:tcPr>
                  <w:tcW w:w="524" w:type="dxa"/>
                  <w:vAlign w:val="center"/>
                </w:tcPr>
                <w:p w14:paraId="48DC2AAB" w14:textId="77777777" w:rsidR="00001B46" w:rsidRPr="000E01F1" w:rsidRDefault="00001B46" w:rsidP="00912A3D">
                  <w:pPr>
                    <w:numPr>
                      <w:ilvl w:val="0"/>
                      <w:numId w:val="8"/>
                    </w:numPr>
                    <w:autoSpaceDE w:val="0"/>
                    <w:autoSpaceDN w:val="0"/>
                    <w:spacing w:before="120" w:line="288" w:lineRule="auto"/>
                  </w:pPr>
                </w:p>
              </w:tc>
              <w:tc>
                <w:tcPr>
                  <w:tcW w:w="1258" w:type="dxa"/>
                  <w:vAlign w:val="center"/>
                </w:tcPr>
                <w:p w14:paraId="415DB810" w14:textId="77777777" w:rsidR="00001B46" w:rsidRPr="000E01F1" w:rsidRDefault="00001B46">
                  <w:pPr>
                    <w:rPr>
                      <w:lang w:val="en-US"/>
                    </w:rPr>
                  </w:pPr>
                  <w:r w:rsidRPr="000E01F1">
                    <w:rPr>
                      <w:lang w:val="en-US"/>
                    </w:rPr>
                    <w:t>Tên sinh viên</w:t>
                  </w:r>
                </w:p>
              </w:tc>
              <w:tc>
                <w:tcPr>
                  <w:tcW w:w="1403" w:type="dxa"/>
                  <w:vAlign w:val="center"/>
                </w:tcPr>
                <w:p w14:paraId="436B24C4" w14:textId="77777777" w:rsidR="00001B46" w:rsidRPr="000E01F1" w:rsidRDefault="00001B46"/>
              </w:tc>
              <w:tc>
                <w:tcPr>
                  <w:tcW w:w="1324" w:type="dxa"/>
                  <w:vAlign w:val="center"/>
                </w:tcPr>
                <w:p w14:paraId="006E3CB6" w14:textId="77777777" w:rsidR="00001B46" w:rsidRPr="000E01F1" w:rsidRDefault="00001B46">
                  <w:pPr>
                    <w:rPr>
                      <w:lang w:val="en-US"/>
                    </w:rPr>
                  </w:pPr>
                  <w:r w:rsidRPr="000E01F1">
                    <w:rPr>
                      <w:lang w:val="en-US"/>
                    </w:rPr>
                    <w:t>Có</w:t>
                  </w:r>
                </w:p>
              </w:tc>
              <w:tc>
                <w:tcPr>
                  <w:tcW w:w="1886" w:type="dxa"/>
                  <w:vAlign w:val="center"/>
                </w:tcPr>
                <w:p w14:paraId="201BCCDD" w14:textId="77777777" w:rsidR="00001B46" w:rsidRPr="000E01F1" w:rsidRDefault="00001B46">
                  <w:pPr>
                    <w:rPr>
                      <w:lang w:val="en-US"/>
                    </w:rPr>
                  </w:pPr>
                  <w:r w:rsidRPr="000E01F1">
                    <w:rPr>
                      <w:lang w:val="en-US"/>
                    </w:rPr>
                    <w:t>Tên hợp lệ</w:t>
                  </w:r>
                </w:p>
              </w:tc>
              <w:tc>
                <w:tcPr>
                  <w:tcW w:w="2690" w:type="dxa"/>
                  <w:vAlign w:val="center"/>
                </w:tcPr>
                <w:p w14:paraId="658EFD58" w14:textId="77777777" w:rsidR="00001B46" w:rsidRPr="000E01F1" w:rsidRDefault="00001B46">
                  <w:pPr>
                    <w:rPr>
                      <w:lang w:val="en-US"/>
                    </w:rPr>
                  </w:pPr>
                  <w:r w:rsidRPr="000E01F1">
                    <w:rPr>
                      <w:lang w:val="en-US"/>
                    </w:rPr>
                    <w:t>Trần Minh Ánh</w:t>
                  </w:r>
                </w:p>
              </w:tc>
            </w:tr>
          </w:tbl>
          <w:p w14:paraId="62022FC6" w14:textId="77777777" w:rsidR="00001B46" w:rsidRDefault="00001B46" w:rsidP="00001B46">
            <w:pPr>
              <w:pStyle w:val="ListParagraph"/>
              <w:autoSpaceDE w:val="0"/>
              <w:autoSpaceDN w:val="0"/>
              <w:spacing w:before="120" w:line="288" w:lineRule="auto"/>
              <w:ind w:left="0"/>
            </w:pPr>
          </w:p>
        </w:tc>
      </w:tr>
    </w:tbl>
    <w:p w14:paraId="09DA7AFB" w14:textId="65E93298" w:rsidR="00001B46" w:rsidRDefault="00001B46" w:rsidP="002239AC">
      <w:pPr>
        <w:pStyle w:val="Heading3"/>
        <w:numPr>
          <w:ilvl w:val="2"/>
          <w:numId w:val="64"/>
        </w:numPr>
      </w:pPr>
      <w:bookmarkStart w:id="52" w:name="_Toc186524644"/>
      <w:r>
        <w:t xml:space="preserve">Đặc tả use case </w:t>
      </w:r>
      <w:r w:rsidRPr="002239AC">
        <w:t>00</w:t>
      </w:r>
      <w:r>
        <w:t>3</w:t>
      </w:r>
      <w:bookmarkEnd w:id="52"/>
    </w:p>
    <w:tbl>
      <w:tblPr>
        <w:tblStyle w:val="TableGrid"/>
        <w:tblW w:w="0" w:type="auto"/>
        <w:tblLook w:val="04A0" w:firstRow="1" w:lastRow="0" w:firstColumn="1" w:lastColumn="0" w:noHBand="0" w:noVBand="1"/>
      </w:tblPr>
      <w:tblGrid>
        <w:gridCol w:w="8771"/>
      </w:tblGrid>
      <w:tr w:rsidR="00176D4F" w:rsidRPr="00123DA2" w14:paraId="40DB442E" w14:textId="77777777" w:rsidTr="000E01F1">
        <w:trPr>
          <w:cnfStyle w:val="100000000000" w:firstRow="1" w:lastRow="0" w:firstColumn="0" w:lastColumn="0" w:oddVBand="0" w:evenVBand="0" w:oddHBand="0" w:evenHBand="0" w:firstRowFirstColumn="0" w:firstRowLastColumn="0" w:lastRowFirstColumn="0" w:lastRowLastColumn="0"/>
        </w:trPr>
        <w:tc>
          <w:tcPr>
            <w:tcW w:w="8771" w:type="dxa"/>
          </w:tcPr>
          <w:p w14:paraId="13EDE954" w14:textId="77777777" w:rsidR="00176D4F" w:rsidRPr="00511FD0" w:rsidRDefault="00176D4F">
            <w:pPr>
              <w:jc w:val="center"/>
              <w:rPr>
                <w:b w:val="0"/>
                <w:bCs/>
                <w:sz w:val="32"/>
                <w:szCs w:val="32"/>
              </w:rPr>
            </w:pPr>
            <w:bookmarkStart w:id="53" w:name="_Hlk185891253"/>
            <w:r w:rsidRPr="00511FD0">
              <w:rPr>
                <w:bCs/>
                <w:sz w:val="32"/>
                <w:szCs w:val="32"/>
              </w:rPr>
              <w:t>Use Case “</w:t>
            </w:r>
            <w:r>
              <w:rPr>
                <w:bCs/>
                <w:sz w:val="32"/>
                <w:szCs w:val="32"/>
              </w:rPr>
              <w:t xml:space="preserve">Chỉnh sửa thông tin </w:t>
            </w:r>
            <w:r>
              <w:rPr>
                <w:bCs/>
                <w:sz w:val="32"/>
                <w:szCs w:val="32"/>
                <w:lang w:val="en-US"/>
              </w:rPr>
              <w:t>giảng viên</w:t>
            </w:r>
            <w:r w:rsidRPr="00511FD0">
              <w:rPr>
                <w:bCs/>
                <w:sz w:val="32"/>
                <w:szCs w:val="32"/>
              </w:rPr>
              <w:t>”</w:t>
            </w:r>
          </w:p>
          <w:p w14:paraId="291D0326" w14:textId="77777777" w:rsidR="00176D4F" w:rsidRPr="00176D4F" w:rsidRDefault="00176D4F" w:rsidP="00912A3D">
            <w:pPr>
              <w:pStyle w:val="ListParagraph"/>
              <w:numPr>
                <w:ilvl w:val="0"/>
                <w:numId w:val="17"/>
              </w:numPr>
              <w:autoSpaceDE w:val="0"/>
              <w:autoSpaceDN w:val="0"/>
              <w:spacing w:before="120" w:line="288" w:lineRule="auto"/>
              <w:rPr>
                <w:b w:val="0"/>
                <w:bCs/>
              </w:rPr>
            </w:pPr>
            <w:r w:rsidRPr="00176D4F">
              <w:rPr>
                <w:bCs/>
              </w:rPr>
              <w:t>Mã use case</w:t>
            </w:r>
          </w:p>
          <w:p w14:paraId="590E9528" w14:textId="77777777" w:rsidR="00176D4F" w:rsidRPr="00176D4F" w:rsidRDefault="00176D4F">
            <w:pPr>
              <w:pStyle w:val="ListParagraph"/>
              <w:rPr>
                <w:b w:val="0"/>
                <w:bCs/>
                <w:lang w:val="en-US"/>
              </w:rPr>
            </w:pPr>
            <w:r w:rsidRPr="00176D4F">
              <w:rPr>
                <w:b w:val="0"/>
                <w:bCs/>
              </w:rPr>
              <w:t>UC00</w:t>
            </w:r>
            <w:r w:rsidRPr="00176D4F">
              <w:rPr>
                <w:b w:val="0"/>
                <w:bCs/>
                <w:lang w:val="en-US"/>
              </w:rPr>
              <w:t>3</w:t>
            </w:r>
          </w:p>
          <w:p w14:paraId="1F7CFCE5" w14:textId="77777777" w:rsidR="00176D4F" w:rsidRPr="00176D4F" w:rsidRDefault="00176D4F" w:rsidP="00912A3D">
            <w:pPr>
              <w:pStyle w:val="ListParagraph"/>
              <w:numPr>
                <w:ilvl w:val="0"/>
                <w:numId w:val="17"/>
              </w:numPr>
              <w:autoSpaceDE w:val="0"/>
              <w:autoSpaceDN w:val="0"/>
              <w:spacing w:before="120" w:line="288" w:lineRule="auto"/>
              <w:rPr>
                <w:b w:val="0"/>
                <w:bCs/>
              </w:rPr>
            </w:pPr>
            <w:r w:rsidRPr="00176D4F">
              <w:rPr>
                <w:bCs/>
              </w:rPr>
              <w:t>Mô tả ngắn gọn</w:t>
            </w:r>
          </w:p>
          <w:p w14:paraId="18FE9D1C" w14:textId="77777777" w:rsidR="00176D4F" w:rsidRPr="00176D4F" w:rsidRDefault="00176D4F">
            <w:pPr>
              <w:pStyle w:val="ListParagraph"/>
              <w:ind w:left="360"/>
              <w:rPr>
                <w:b w:val="0"/>
                <w:bCs/>
              </w:rPr>
            </w:pPr>
            <w:r w:rsidRPr="00176D4F">
              <w:rPr>
                <w:b w:val="0"/>
                <w:bCs/>
              </w:rPr>
              <w:t>Trường hợp sử dụng này mô tả sự tương tác giữa admin và hệ thống khi admin muốn chỉnh sửa thông tin giảng viên.</w:t>
            </w:r>
          </w:p>
          <w:p w14:paraId="7ADDEC52" w14:textId="77777777" w:rsidR="00176D4F" w:rsidRPr="00176D4F" w:rsidRDefault="00176D4F" w:rsidP="00912A3D">
            <w:pPr>
              <w:pStyle w:val="ListParagraph"/>
              <w:numPr>
                <w:ilvl w:val="0"/>
                <w:numId w:val="17"/>
              </w:numPr>
              <w:autoSpaceDE w:val="0"/>
              <w:autoSpaceDN w:val="0"/>
              <w:spacing w:before="120" w:line="288" w:lineRule="auto"/>
              <w:rPr>
                <w:b w:val="0"/>
                <w:bCs/>
              </w:rPr>
            </w:pPr>
            <w:r w:rsidRPr="00176D4F">
              <w:rPr>
                <w:bCs/>
              </w:rPr>
              <w:t>Tác nhân</w:t>
            </w:r>
          </w:p>
          <w:p w14:paraId="2EC00BFD" w14:textId="17F0C430" w:rsidR="00176D4F" w:rsidRPr="00176D4F" w:rsidRDefault="00176D4F" w:rsidP="00912A3D">
            <w:pPr>
              <w:pStyle w:val="ListParagraph"/>
              <w:numPr>
                <w:ilvl w:val="0"/>
                <w:numId w:val="5"/>
              </w:numPr>
              <w:autoSpaceDE w:val="0"/>
              <w:autoSpaceDN w:val="0"/>
              <w:spacing w:before="120" w:line="288" w:lineRule="auto"/>
              <w:rPr>
                <w:b w:val="0"/>
              </w:rPr>
            </w:pPr>
            <w:r w:rsidRPr="00176D4F">
              <w:rPr>
                <w:b w:val="0"/>
              </w:rPr>
              <w:t>Admin</w:t>
            </w:r>
          </w:p>
          <w:p w14:paraId="1898A8AD" w14:textId="77777777" w:rsidR="00176D4F" w:rsidRPr="00176D4F" w:rsidRDefault="00176D4F" w:rsidP="00912A3D">
            <w:pPr>
              <w:pStyle w:val="ListParagraph"/>
              <w:numPr>
                <w:ilvl w:val="0"/>
                <w:numId w:val="17"/>
              </w:numPr>
              <w:autoSpaceDE w:val="0"/>
              <w:autoSpaceDN w:val="0"/>
              <w:spacing w:before="120" w:line="288" w:lineRule="auto"/>
              <w:rPr>
                <w:b w:val="0"/>
                <w:bCs/>
              </w:rPr>
            </w:pPr>
            <w:r w:rsidRPr="00176D4F">
              <w:rPr>
                <w:bCs/>
              </w:rPr>
              <w:t xml:space="preserve">Tiền điều kiện: </w:t>
            </w:r>
            <w:r w:rsidRPr="00176D4F">
              <w:rPr>
                <w:b w:val="0"/>
                <w:bCs/>
              </w:rPr>
              <w:t>Admin đã đăng nhập và có quyền truy cập vào danh sách giảng viên.</w:t>
            </w:r>
          </w:p>
          <w:p w14:paraId="338BBE6E" w14:textId="77777777" w:rsidR="00176D4F" w:rsidRPr="00176D4F" w:rsidRDefault="00176D4F" w:rsidP="00912A3D">
            <w:pPr>
              <w:pStyle w:val="ListParagraph"/>
              <w:numPr>
                <w:ilvl w:val="0"/>
                <w:numId w:val="17"/>
              </w:numPr>
              <w:autoSpaceDE w:val="0"/>
              <w:autoSpaceDN w:val="0"/>
              <w:spacing w:before="120" w:line="288" w:lineRule="auto"/>
              <w:rPr>
                <w:b w:val="0"/>
                <w:bCs/>
              </w:rPr>
            </w:pPr>
            <w:r w:rsidRPr="00176D4F">
              <w:rPr>
                <w:bCs/>
              </w:rPr>
              <w:t>Luồng sự kiện cơ sở</w:t>
            </w:r>
          </w:p>
          <w:p w14:paraId="131543AD" w14:textId="77777777" w:rsidR="00176D4F" w:rsidRPr="00176D4F" w:rsidRDefault="00176D4F" w:rsidP="00912A3D">
            <w:pPr>
              <w:pStyle w:val="ListParagraph"/>
              <w:numPr>
                <w:ilvl w:val="0"/>
                <w:numId w:val="11"/>
              </w:numPr>
              <w:autoSpaceDE w:val="0"/>
              <w:autoSpaceDN w:val="0"/>
              <w:spacing w:before="120" w:line="288" w:lineRule="auto"/>
              <w:rPr>
                <w:b w:val="0"/>
                <w:bCs/>
              </w:rPr>
            </w:pPr>
            <w:r w:rsidRPr="00176D4F">
              <w:rPr>
                <w:b w:val="0"/>
                <w:bCs/>
              </w:rPr>
              <w:t>Admin xem danh sách giảng viên.</w:t>
            </w:r>
          </w:p>
          <w:p w14:paraId="31D202CA" w14:textId="77777777" w:rsidR="00176D4F" w:rsidRPr="00176D4F" w:rsidRDefault="00176D4F" w:rsidP="00912A3D">
            <w:pPr>
              <w:pStyle w:val="ListParagraph"/>
              <w:numPr>
                <w:ilvl w:val="0"/>
                <w:numId w:val="11"/>
              </w:numPr>
              <w:autoSpaceDE w:val="0"/>
              <w:autoSpaceDN w:val="0"/>
              <w:spacing w:before="120" w:line="288" w:lineRule="auto"/>
              <w:rPr>
                <w:b w:val="0"/>
                <w:bCs/>
              </w:rPr>
            </w:pPr>
            <w:r w:rsidRPr="00176D4F">
              <w:rPr>
                <w:b w:val="0"/>
                <w:bCs/>
              </w:rPr>
              <w:t>Hệ thống hiển thị danh sách giảng viên.</w:t>
            </w:r>
          </w:p>
          <w:p w14:paraId="60C1C909" w14:textId="77777777" w:rsidR="00176D4F" w:rsidRPr="00176D4F" w:rsidRDefault="00176D4F" w:rsidP="00912A3D">
            <w:pPr>
              <w:pStyle w:val="ListParagraph"/>
              <w:numPr>
                <w:ilvl w:val="0"/>
                <w:numId w:val="11"/>
              </w:numPr>
              <w:autoSpaceDE w:val="0"/>
              <w:autoSpaceDN w:val="0"/>
              <w:spacing w:before="120" w:line="288" w:lineRule="auto"/>
              <w:rPr>
                <w:b w:val="0"/>
                <w:bCs/>
              </w:rPr>
            </w:pPr>
            <w:r w:rsidRPr="00176D4F">
              <w:rPr>
                <w:b w:val="0"/>
                <w:bCs/>
              </w:rPr>
              <w:t>Admin chọn chức năng Tìm kiếm giảng viên.</w:t>
            </w:r>
          </w:p>
          <w:p w14:paraId="054A4D51" w14:textId="77777777" w:rsidR="00176D4F" w:rsidRPr="00176D4F" w:rsidRDefault="00176D4F" w:rsidP="00912A3D">
            <w:pPr>
              <w:pStyle w:val="ListParagraph"/>
              <w:numPr>
                <w:ilvl w:val="0"/>
                <w:numId w:val="11"/>
              </w:numPr>
              <w:autoSpaceDE w:val="0"/>
              <w:autoSpaceDN w:val="0"/>
              <w:spacing w:before="120" w:line="288" w:lineRule="auto"/>
              <w:rPr>
                <w:b w:val="0"/>
                <w:bCs/>
              </w:rPr>
            </w:pPr>
            <w:r w:rsidRPr="00176D4F">
              <w:rPr>
                <w:b w:val="0"/>
                <w:bCs/>
              </w:rPr>
              <w:t>Admin chỉnh sửa và lưu các trường dữ liệu cần thay đổi.</w:t>
            </w:r>
          </w:p>
          <w:p w14:paraId="0E84D73F" w14:textId="77777777" w:rsidR="00176D4F" w:rsidRPr="00176D4F" w:rsidRDefault="00176D4F" w:rsidP="00912A3D">
            <w:pPr>
              <w:pStyle w:val="ListParagraph"/>
              <w:numPr>
                <w:ilvl w:val="0"/>
                <w:numId w:val="11"/>
              </w:numPr>
              <w:autoSpaceDE w:val="0"/>
              <w:autoSpaceDN w:val="0"/>
              <w:spacing w:before="120" w:line="288" w:lineRule="auto"/>
              <w:rPr>
                <w:b w:val="0"/>
                <w:bCs/>
              </w:rPr>
            </w:pPr>
            <w:r w:rsidRPr="00176D4F">
              <w:rPr>
                <w:b w:val="0"/>
                <w:bCs/>
              </w:rPr>
              <w:t>Hệ thống lưu thay đổi vào cơ sở dữ liệu (CSDL).</w:t>
            </w:r>
          </w:p>
          <w:p w14:paraId="194255EB" w14:textId="77777777" w:rsidR="00176D4F" w:rsidRPr="00176D4F" w:rsidRDefault="00176D4F" w:rsidP="00912A3D">
            <w:pPr>
              <w:pStyle w:val="ListParagraph"/>
              <w:numPr>
                <w:ilvl w:val="0"/>
                <w:numId w:val="11"/>
              </w:numPr>
              <w:autoSpaceDE w:val="0"/>
              <w:autoSpaceDN w:val="0"/>
              <w:spacing w:before="120" w:line="288" w:lineRule="auto"/>
              <w:rPr>
                <w:b w:val="0"/>
                <w:bCs/>
              </w:rPr>
            </w:pPr>
            <w:r w:rsidRPr="00176D4F">
              <w:rPr>
                <w:b w:val="0"/>
                <w:bCs/>
              </w:rPr>
              <w:t>Hệ thống thông báo thông tin được cập nhật thành công.</w:t>
            </w:r>
          </w:p>
          <w:p w14:paraId="20E6DD88" w14:textId="77777777" w:rsidR="00176D4F" w:rsidRPr="00176D4F" w:rsidRDefault="00176D4F" w:rsidP="00912A3D">
            <w:pPr>
              <w:pStyle w:val="ListParagraph"/>
              <w:numPr>
                <w:ilvl w:val="0"/>
                <w:numId w:val="11"/>
              </w:numPr>
              <w:autoSpaceDE w:val="0"/>
              <w:autoSpaceDN w:val="0"/>
              <w:spacing w:before="120" w:line="288" w:lineRule="auto"/>
              <w:rPr>
                <w:b w:val="0"/>
                <w:bCs/>
              </w:rPr>
            </w:pPr>
            <w:r w:rsidRPr="00176D4F">
              <w:rPr>
                <w:b w:val="0"/>
                <w:bCs/>
              </w:rPr>
              <w:t>Kết thúc UC.</w:t>
            </w:r>
          </w:p>
          <w:p w14:paraId="53CD76FB" w14:textId="77777777" w:rsidR="00176D4F" w:rsidRPr="00176D4F" w:rsidRDefault="00176D4F" w:rsidP="00912A3D">
            <w:pPr>
              <w:pStyle w:val="ListParagraph"/>
              <w:numPr>
                <w:ilvl w:val="0"/>
                <w:numId w:val="17"/>
              </w:numPr>
              <w:autoSpaceDE w:val="0"/>
              <w:autoSpaceDN w:val="0"/>
              <w:spacing w:before="120" w:line="288" w:lineRule="auto"/>
              <w:rPr>
                <w:b w:val="0"/>
                <w:bCs/>
              </w:rPr>
            </w:pPr>
            <w:r w:rsidRPr="00176D4F">
              <w:rPr>
                <w:bCs/>
              </w:rPr>
              <w:t>Luồng sự kiện thay thế</w:t>
            </w:r>
          </w:p>
          <w:p w14:paraId="0C5A6D74" w14:textId="77777777" w:rsidR="00176D4F" w:rsidRPr="00176D4F" w:rsidRDefault="00176D4F">
            <w:pPr>
              <w:pStyle w:val="Caption"/>
              <w:keepNext/>
            </w:pPr>
            <w:r w:rsidRPr="00176D4F">
              <w:t>Bảng N-Các luồng sự kiện thay thế cho thứ tự UC Place</w:t>
            </w:r>
          </w:p>
          <w:tbl>
            <w:tblPr>
              <w:tblStyle w:val="TableGrid"/>
              <w:tblW w:w="0" w:type="auto"/>
              <w:tblLook w:val="04A0" w:firstRow="1" w:lastRow="0" w:firstColumn="1" w:lastColumn="0" w:noHBand="0" w:noVBand="1"/>
            </w:tblPr>
            <w:tblGrid>
              <w:gridCol w:w="605"/>
              <w:gridCol w:w="1098"/>
              <w:gridCol w:w="1499"/>
              <w:gridCol w:w="2464"/>
              <w:gridCol w:w="2879"/>
            </w:tblGrid>
            <w:tr w:rsidR="00176D4F" w:rsidRPr="00176D4F" w14:paraId="7644E82E" w14:textId="77777777">
              <w:trPr>
                <w:cnfStyle w:val="100000000000" w:firstRow="1" w:lastRow="0" w:firstColumn="0" w:lastColumn="0" w:oddVBand="0" w:evenVBand="0" w:oddHBand="0" w:evenHBand="0" w:firstRowFirstColumn="0" w:firstRowLastColumn="0" w:lastRowFirstColumn="0" w:lastRowLastColumn="0"/>
              </w:trPr>
              <w:tc>
                <w:tcPr>
                  <w:tcW w:w="611" w:type="dxa"/>
                  <w:shd w:val="clear" w:color="auto" w:fill="9CC2E5" w:themeFill="accent5" w:themeFillTint="99"/>
                </w:tcPr>
                <w:p w14:paraId="0425AEB2" w14:textId="77777777" w:rsidR="00176D4F" w:rsidRPr="00176D4F" w:rsidRDefault="00176D4F">
                  <w:pPr>
                    <w:jc w:val="center"/>
                    <w:rPr>
                      <w:b w:val="0"/>
                      <w:bCs/>
                    </w:rPr>
                  </w:pPr>
                  <w:r w:rsidRPr="00176D4F">
                    <w:rPr>
                      <w:bCs/>
                    </w:rPr>
                    <w:t>No</w:t>
                  </w:r>
                </w:p>
              </w:tc>
              <w:tc>
                <w:tcPr>
                  <w:tcW w:w="1121" w:type="dxa"/>
                  <w:shd w:val="clear" w:color="auto" w:fill="9CC2E5" w:themeFill="accent5" w:themeFillTint="99"/>
                </w:tcPr>
                <w:p w14:paraId="34AB94F1" w14:textId="77777777" w:rsidR="00176D4F" w:rsidRPr="00176D4F" w:rsidRDefault="00176D4F">
                  <w:pPr>
                    <w:jc w:val="center"/>
                    <w:rPr>
                      <w:b w:val="0"/>
                      <w:bCs/>
                    </w:rPr>
                  </w:pPr>
                  <w:r w:rsidRPr="00176D4F">
                    <w:rPr>
                      <w:bCs/>
                    </w:rPr>
                    <w:t>Vị trí</w:t>
                  </w:r>
                </w:p>
              </w:tc>
              <w:tc>
                <w:tcPr>
                  <w:tcW w:w="1539" w:type="dxa"/>
                  <w:shd w:val="clear" w:color="auto" w:fill="9CC2E5" w:themeFill="accent5" w:themeFillTint="99"/>
                </w:tcPr>
                <w:p w14:paraId="357DB6D2" w14:textId="77777777" w:rsidR="00176D4F" w:rsidRPr="00176D4F" w:rsidRDefault="00176D4F">
                  <w:pPr>
                    <w:jc w:val="center"/>
                    <w:rPr>
                      <w:b w:val="0"/>
                      <w:bCs/>
                    </w:rPr>
                  </w:pPr>
                  <w:r w:rsidRPr="00176D4F">
                    <w:rPr>
                      <w:bCs/>
                    </w:rPr>
                    <w:t>Điều kiện</w:t>
                  </w:r>
                </w:p>
              </w:tc>
              <w:tc>
                <w:tcPr>
                  <w:tcW w:w="2560" w:type="dxa"/>
                  <w:shd w:val="clear" w:color="auto" w:fill="9CC2E5" w:themeFill="accent5" w:themeFillTint="99"/>
                </w:tcPr>
                <w:p w14:paraId="32DB64E4" w14:textId="77777777" w:rsidR="00176D4F" w:rsidRPr="00176D4F" w:rsidRDefault="00176D4F">
                  <w:pPr>
                    <w:jc w:val="center"/>
                    <w:rPr>
                      <w:b w:val="0"/>
                      <w:bCs/>
                    </w:rPr>
                  </w:pPr>
                  <w:r w:rsidRPr="00176D4F">
                    <w:rPr>
                      <w:bCs/>
                    </w:rPr>
                    <w:t>Hành động</w:t>
                  </w:r>
                </w:p>
              </w:tc>
              <w:tc>
                <w:tcPr>
                  <w:tcW w:w="3005" w:type="dxa"/>
                  <w:shd w:val="clear" w:color="auto" w:fill="9CC2E5" w:themeFill="accent5" w:themeFillTint="99"/>
                </w:tcPr>
                <w:p w14:paraId="25BA4710" w14:textId="77777777" w:rsidR="00176D4F" w:rsidRPr="00176D4F" w:rsidRDefault="00176D4F">
                  <w:pPr>
                    <w:jc w:val="center"/>
                    <w:rPr>
                      <w:b w:val="0"/>
                      <w:bCs/>
                    </w:rPr>
                  </w:pPr>
                  <w:r w:rsidRPr="00176D4F">
                    <w:rPr>
                      <w:bCs/>
                    </w:rPr>
                    <w:t>Vị trí quay lui</w:t>
                  </w:r>
                </w:p>
              </w:tc>
            </w:tr>
            <w:tr w:rsidR="00176D4F" w:rsidRPr="00176D4F" w14:paraId="44B27B81" w14:textId="77777777">
              <w:tc>
                <w:tcPr>
                  <w:tcW w:w="611" w:type="dxa"/>
                </w:tcPr>
                <w:p w14:paraId="4C8C35D4" w14:textId="77777777" w:rsidR="00176D4F" w:rsidRPr="00176D4F" w:rsidRDefault="00176D4F" w:rsidP="00912A3D">
                  <w:pPr>
                    <w:pStyle w:val="ListParagraph"/>
                    <w:numPr>
                      <w:ilvl w:val="0"/>
                      <w:numId w:val="9"/>
                    </w:numPr>
                    <w:autoSpaceDE w:val="0"/>
                    <w:autoSpaceDN w:val="0"/>
                    <w:spacing w:before="120" w:line="288" w:lineRule="auto"/>
                  </w:pPr>
                </w:p>
              </w:tc>
              <w:tc>
                <w:tcPr>
                  <w:tcW w:w="1121" w:type="dxa"/>
                </w:tcPr>
                <w:p w14:paraId="39F9EF4A" w14:textId="77777777" w:rsidR="00176D4F" w:rsidRPr="00176D4F" w:rsidRDefault="00176D4F">
                  <w:pPr>
                    <w:rPr>
                      <w:lang w:val="en-US"/>
                    </w:rPr>
                  </w:pPr>
                  <w:r w:rsidRPr="00176D4F">
                    <w:rPr>
                      <w:lang w:val="en-US"/>
                    </w:rPr>
                    <w:t>Ở bước 4</w:t>
                  </w:r>
                </w:p>
              </w:tc>
              <w:tc>
                <w:tcPr>
                  <w:tcW w:w="1539" w:type="dxa"/>
                </w:tcPr>
                <w:p w14:paraId="445DCB97" w14:textId="77777777" w:rsidR="00176D4F" w:rsidRPr="00176D4F" w:rsidRDefault="00176D4F">
                  <w:pPr>
                    <w:rPr>
                      <w:lang w:val="en-US"/>
                    </w:rPr>
                  </w:pPr>
                  <w:r w:rsidRPr="00176D4F">
                    <w:rPr>
                      <w:lang w:val="en-US"/>
                    </w:rPr>
                    <w:t>Nếu không thay đổi thông tin</w:t>
                  </w:r>
                </w:p>
              </w:tc>
              <w:tc>
                <w:tcPr>
                  <w:tcW w:w="2560" w:type="dxa"/>
                </w:tcPr>
                <w:p w14:paraId="5D58344C" w14:textId="77777777" w:rsidR="00176D4F" w:rsidRPr="00176D4F" w:rsidRDefault="00176D4F">
                  <w:pPr>
                    <w:rPr>
                      <w:lang w:val="en-US"/>
                    </w:rPr>
                  </w:pPr>
                  <w:r w:rsidRPr="00176D4F">
                    <w:rPr>
                      <w:lang w:val="en-US"/>
                    </w:rPr>
                    <w:t xml:space="preserve">Hệ thống không cập nhật, thoát ra khỏi phần chỉnh sửa </w:t>
                  </w:r>
                </w:p>
              </w:tc>
              <w:tc>
                <w:tcPr>
                  <w:tcW w:w="3005" w:type="dxa"/>
                </w:tcPr>
                <w:p w14:paraId="1BDB3CA6" w14:textId="77777777" w:rsidR="00176D4F" w:rsidRPr="00176D4F" w:rsidRDefault="00176D4F">
                  <w:pPr>
                    <w:rPr>
                      <w:lang w:val="en-US"/>
                    </w:rPr>
                  </w:pPr>
                  <w:r w:rsidRPr="00176D4F">
                    <w:rPr>
                      <w:lang w:val="en-US"/>
                    </w:rPr>
                    <w:t>Đến bước 7</w:t>
                  </w:r>
                </w:p>
              </w:tc>
            </w:tr>
          </w:tbl>
          <w:p w14:paraId="0E38DD7B" w14:textId="77777777" w:rsidR="00176D4F" w:rsidRPr="00176D4F" w:rsidRDefault="00176D4F" w:rsidP="00912A3D">
            <w:pPr>
              <w:pStyle w:val="ListParagraph"/>
              <w:numPr>
                <w:ilvl w:val="0"/>
                <w:numId w:val="17"/>
              </w:numPr>
              <w:autoSpaceDE w:val="0"/>
              <w:autoSpaceDN w:val="0"/>
              <w:spacing w:before="120" w:line="288" w:lineRule="auto"/>
              <w:rPr>
                <w:b w:val="0"/>
                <w:bCs/>
              </w:rPr>
            </w:pPr>
            <w:r w:rsidRPr="00176D4F">
              <w:rPr>
                <w:bCs/>
              </w:rPr>
              <w:t>Dữ liệu đầu vào</w:t>
            </w:r>
          </w:p>
          <w:p w14:paraId="36957474" w14:textId="364DE505" w:rsidR="00176D4F" w:rsidRPr="00176D4F" w:rsidRDefault="00176D4F">
            <w:pPr>
              <w:pStyle w:val="Caption"/>
              <w:keepNext/>
            </w:pPr>
            <w:r w:rsidRPr="00176D4F">
              <w:t xml:space="preserve">Bảng đặc tả dữ liệu của trường </w:t>
            </w:r>
          </w:p>
          <w:tbl>
            <w:tblPr>
              <w:tblStyle w:val="TableGrid"/>
              <w:tblW w:w="8534" w:type="dxa"/>
              <w:tblLook w:val="04A0" w:firstRow="1" w:lastRow="0" w:firstColumn="1" w:lastColumn="0" w:noHBand="0" w:noVBand="1"/>
            </w:tblPr>
            <w:tblGrid>
              <w:gridCol w:w="1056"/>
              <w:gridCol w:w="866"/>
              <w:gridCol w:w="1403"/>
              <w:gridCol w:w="1376"/>
              <w:gridCol w:w="1649"/>
              <w:gridCol w:w="2184"/>
            </w:tblGrid>
            <w:tr w:rsidR="000E01F1" w:rsidRPr="00176D4F" w14:paraId="5FA1CB1F" w14:textId="77777777" w:rsidTr="000E01F1">
              <w:trPr>
                <w:cnfStyle w:val="100000000000" w:firstRow="1" w:lastRow="0" w:firstColumn="0" w:lastColumn="0" w:oddVBand="0" w:evenVBand="0" w:oddHBand="0" w:evenHBand="0" w:firstRowFirstColumn="0" w:firstRowLastColumn="0" w:lastRowFirstColumn="0" w:lastRowLastColumn="0"/>
              </w:trPr>
              <w:tc>
                <w:tcPr>
                  <w:tcW w:w="1056" w:type="dxa"/>
                  <w:shd w:val="clear" w:color="auto" w:fill="A8D08D" w:themeFill="accent6" w:themeFillTint="99"/>
                  <w:vAlign w:val="center"/>
                </w:tcPr>
                <w:p w14:paraId="1EA14588" w14:textId="77777777" w:rsidR="00176D4F" w:rsidRPr="00176D4F" w:rsidRDefault="00176D4F">
                  <w:pPr>
                    <w:rPr>
                      <w:b w:val="0"/>
                      <w:bCs/>
                    </w:rPr>
                  </w:pPr>
                  <w:r w:rsidRPr="00176D4F">
                    <w:rPr>
                      <w:bCs/>
                    </w:rPr>
                    <w:t>No</w:t>
                  </w:r>
                </w:p>
              </w:tc>
              <w:tc>
                <w:tcPr>
                  <w:tcW w:w="866" w:type="dxa"/>
                  <w:shd w:val="clear" w:color="auto" w:fill="A8D08D" w:themeFill="accent6" w:themeFillTint="99"/>
                  <w:vAlign w:val="center"/>
                </w:tcPr>
                <w:p w14:paraId="2BF53F82" w14:textId="77777777" w:rsidR="00176D4F" w:rsidRPr="00176D4F" w:rsidRDefault="00176D4F">
                  <w:pPr>
                    <w:rPr>
                      <w:b w:val="0"/>
                      <w:bCs/>
                    </w:rPr>
                  </w:pPr>
                  <w:r w:rsidRPr="00176D4F">
                    <w:rPr>
                      <w:bCs/>
                    </w:rPr>
                    <w:t>Data fields</w:t>
                  </w:r>
                </w:p>
              </w:tc>
              <w:tc>
                <w:tcPr>
                  <w:tcW w:w="1403" w:type="dxa"/>
                  <w:shd w:val="clear" w:color="auto" w:fill="A8D08D" w:themeFill="accent6" w:themeFillTint="99"/>
                  <w:vAlign w:val="center"/>
                </w:tcPr>
                <w:p w14:paraId="7A92348A" w14:textId="77777777" w:rsidR="00176D4F" w:rsidRPr="00176D4F" w:rsidRDefault="00176D4F">
                  <w:pPr>
                    <w:rPr>
                      <w:b w:val="0"/>
                      <w:bCs/>
                    </w:rPr>
                  </w:pPr>
                  <w:r w:rsidRPr="00176D4F">
                    <w:rPr>
                      <w:bCs/>
                    </w:rPr>
                    <w:t>Description</w:t>
                  </w:r>
                </w:p>
              </w:tc>
              <w:tc>
                <w:tcPr>
                  <w:tcW w:w="1376" w:type="dxa"/>
                  <w:shd w:val="clear" w:color="auto" w:fill="A8D08D" w:themeFill="accent6" w:themeFillTint="99"/>
                  <w:vAlign w:val="center"/>
                </w:tcPr>
                <w:p w14:paraId="55F69BED" w14:textId="77777777" w:rsidR="00176D4F" w:rsidRPr="00176D4F" w:rsidRDefault="00176D4F">
                  <w:pPr>
                    <w:rPr>
                      <w:b w:val="0"/>
                      <w:bCs/>
                    </w:rPr>
                  </w:pPr>
                  <w:r w:rsidRPr="00176D4F">
                    <w:rPr>
                      <w:bCs/>
                    </w:rPr>
                    <w:t>Mandatory</w:t>
                  </w:r>
                </w:p>
              </w:tc>
              <w:tc>
                <w:tcPr>
                  <w:tcW w:w="1649" w:type="dxa"/>
                  <w:shd w:val="clear" w:color="auto" w:fill="A8D08D" w:themeFill="accent6" w:themeFillTint="99"/>
                  <w:vAlign w:val="center"/>
                </w:tcPr>
                <w:p w14:paraId="70C8AE6F" w14:textId="77777777" w:rsidR="00176D4F" w:rsidRPr="00176D4F" w:rsidRDefault="00176D4F">
                  <w:pPr>
                    <w:rPr>
                      <w:b w:val="0"/>
                      <w:bCs/>
                    </w:rPr>
                  </w:pPr>
                  <w:r w:rsidRPr="00176D4F">
                    <w:rPr>
                      <w:bCs/>
                    </w:rPr>
                    <w:t>Valid condition</w:t>
                  </w:r>
                </w:p>
              </w:tc>
              <w:tc>
                <w:tcPr>
                  <w:tcW w:w="2184" w:type="dxa"/>
                  <w:shd w:val="clear" w:color="auto" w:fill="A8D08D" w:themeFill="accent6" w:themeFillTint="99"/>
                  <w:vAlign w:val="center"/>
                </w:tcPr>
                <w:p w14:paraId="5DD8C245" w14:textId="77777777" w:rsidR="00176D4F" w:rsidRPr="00176D4F" w:rsidRDefault="00176D4F">
                  <w:pPr>
                    <w:rPr>
                      <w:b w:val="0"/>
                      <w:bCs/>
                    </w:rPr>
                  </w:pPr>
                  <w:r w:rsidRPr="00176D4F">
                    <w:rPr>
                      <w:bCs/>
                    </w:rPr>
                    <w:t>Example</w:t>
                  </w:r>
                </w:p>
              </w:tc>
            </w:tr>
            <w:tr w:rsidR="000E01F1" w:rsidRPr="00176D4F" w14:paraId="46453F5F" w14:textId="77777777" w:rsidTr="000E01F1">
              <w:tc>
                <w:tcPr>
                  <w:tcW w:w="1056" w:type="dxa"/>
                  <w:vAlign w:val="center"/>
                </w:tcPr>
                <w:p w14:paraId="5CFA6057" w14:textId="77777777" w:rsidR="00176D4F" w:rsidRPr="00176D4F" w:rsidRDefault="00176D4F">
                  <w:pPr>
                    <w:ind w:left="720"/>
                  </w:pPr>
                  <w:r w:rsidRPr="00176D4F">
                    <w:t>1</w:t>
                  </w:r>
                </w:p>
              </w:tc>
              <w:tc>
                <w:tcPr>
                  <w:tcW w:w="866" w:type="dxa"/>
                  <w:vAlign w:val="center"/>
                </w:tcPr>
                <w:p w14:paraId="0C4EE205" w14:textId="77777777" w:rsidR="00176D4F" w:rsidRPr="00176D4F" w:rsidRDefault="00176D4F">
                  <w:pPr>
                    <w:rPr>
                      <w:lang w:val="en-US"/>
                    </w:rPr>
                  </w:pPr>
                  <w:r w:rsidRPr="00176D4F">
                    <w:rPr>
                      <w:lang w:val="en-US"/>
                    </w:rPr>
                    <w:t>Mã GV</w:t>
                  </w:r>
                </w:p>
              </w:tc>
              <w:tc>
                <w:tcPr>
                  <w:tcW w:w="1403" w:type="dxa"/>
                  <w:vAlign w:val="center"/>
                </w:tcPr>
                <w:p w14:paraId="49418952" w14:textId="77777777" w:rsidR="00176D4F" w:rsidRPr="00176D4F" w:rsidRDefault="00176D4F">
                  <w:r w:rsidRPr="00176D4F">
                    <w:t>Mã giảng viên để tìm kiếm giảng viên</w:t>
                  </w:r>
                </w:p>
              </w:tc>
              <w:tc>
                <w:tcPr>
                  <w:tcW w:w="1376" w:type="dxa"/>
                  <w:vAlign w:val="center"/>
                </w:tcPr>
                <w:p w14:paraId="723DEEC5" w14:textId="77777777" w:rsidR="00176D4F" w:rsidRPr="00176D4F" w:rsidRDefault="00176D4F">
                  <w:pPr>
                    <w:rPr>
                      <w:lang w:val="en-US"/>
                    </w:rPr>
                  </w:pPr>
                  <w:r w:rsidRPr="00176D4F">
                    <w:rPr>
                      <w:lang w:val="en-US"/>
                    </w:rPr>
                    <w:t>Có</w:t>
                  </w:r>
                </w:p>
              </w:tc>
              <w:tc>
                <w:tcPr>
                  <w:tcW w:w="1649" w:type="dxa"/>
                  <w:vAlign w:val="center"/>
                </w:tcPr>
                <w:p w14:paraId="4CFDEF8E" w14:textId="77777777" w:rsidR="00176D4F" w:rsidRPr="00176D4F" w:rsidRDefault="00176D4F">
                  <w:r w:rsidRPr="00176D4F">
                    <w:t>MAGV phải tồn tại trong hệ thống</w:t>
                  </w:r>
                </w:p>
              </w:tc>
              <w:tc>
                <w:tcPr>
                  <w:tcW w:w="2184" w:type="dxa"/>
                  <w:vAlign w:val="center"/>
                </w:tcPr>
                <w:p w14:paraId="44DBFB52" w14:textId="77777777" w:rsidR="00176D4F" w:rsidRPr="00176D4F" w:rsidRDefault="00176D4F">
                  <w:pPr>
                    <w:rPr>
                      <w:lang w:val="en-US"/>
                    </w:rPr>
                  </w:pPr>
                  <w:r w:rsidRPr="00176D4F">
                    <w:rPr>
                      <w:lang w:val="en-US"/>
                    </w:rPr>
                    <w:t>16500</w:t>
                  </w:r>
                </w:p>
              </w:tc>
            </w:tr>
            <w:tr w:rsidR="000E01F1" w:rsidRPr="00176D4F" w14:paraId="40E5EA3F" w14:textId="77777777" w:rsidTr="000E01F1">
              <w:tc>
                <w:tcPr>
                  <w:tcW w:w="1056" w:type="dxa"/>
                  <w:vAlign w:val="center"/>
                </w:tcPr>
                <w:p w14:paraId="699CFD65" w14:textId="77777777" w:rsidR="00176D4F" w:rsidRPr="00176D4F" w:rsidRDefault="00176D4F">
                  <w:pPr>
                    <w:ind w:left="720"/>
                  </w:pPr>
                  <w:r w:rsidRPr="00176D4F">
                    <w:t>2</w:t>
                  </w:r>
                </w:p>
              </w:tc>
              <w:tc>
                <w:tcPr>
                  <w:tcW w:w="866" w:type="dxa"/>
                  <w:vAlign w:val="center"/>
                </w:tcPr>
                <w:p w14:paraId="46B1FC62" w14:textId="77777777" w:rsidR="00176D4F" w:rsidRPr="00176D4F" w:rsidRDefault="00176D4F">
                  <w:r w:rsidRPr="00176D4F">
                    <w:t>Tên giảng viên</w:t>
                  </w:r>
                </w:p>
              </w:tc>
              <w:tc>
                <w:tcPr>
                  <w:tcW w:w="1403" w:type="dxa"/>
                  <w:vAlign w:val="center"/>
                </w:tcPr>
                <w:p w14:paraId="352C1CA2" w14:textId="77777777" w:rsidR="00176D4F" w:rsidRPr="00176D4F" w:rsidRDefault="00176D4F">
                  <w:r w:rsidRPr="00176D4F">
                    <w:t>Tên đầy đủ của giảng viên</w:t>
                  </w:r>
                </w:p>
              </w:tc>
              <w:tc>
                <w:tcPr>
                  <w:tcW w:w="1376" w:type="dxa"/>
                  <w:vAlign w:val="center"/>
                </w:tcPr>
                <w:p w14:paraId="7853554E" w14:textId="77777777" w:rsidR="00176D4F" w:rsidRPr="00176D4F" w:rsidRDefault="00176D4F">
                  <w:r w:rsidRPr="00176D4F">
                    <w:t>Có</w:t>
                  </w:r>
                </w:p>
              </w:tc>
              <w:tc>
                <w:tcPr>
                  <w:tcW w:w="1649" w:type="dxa"/>
                  <w:vAlign w:val="center"/>
                </w:tcPr>
                <w:p w14:paraId="2FFC851A" w14:textId="77777777" w:rsidR="00176D4F" w:rsidRPr="00176D4F" w:rsidRDefault="00176D4F">
                  <w:r w:rsidRPr="00176D4F">
                    <w:t>Không chứa ký tự đặc biệt hoặc số</w:t>
                  </w:r>
                </w:p>
              </w:tc>
              <w:tc>
                <w:tcPr>
                  <w:tcW w:w="2184" w:type="dxa"/>
                  <w:vAlign w:val="center"/>
                </w:tcPr>
                <w:p w14:paraId="058B025A" w14:textId="77777777" w:rsidR="00176D4F" w:rsidRPr="00176D4F" w:rsidRDefault="00176D4F">
                  <w:r w:rsidRPr="00176D4F">
                    <w:t>Trần Minh Anh</w:t>
                  </w:r>
                </w:p>
              </w:tc>
            </w:tr>
            <w:tr w:rsidR="000E01F1" w:rsidRPr="00176D4F" w14:paraId="0D1FA3F1" w14:textId="77777777" w:rsidTr="000E01F1">
              <w:tc>
                <w:tcPr>
                  <w:tcW w:w="1056" w:type="dxa"/>
                  <w:vAlign w:val="center"/>
                </w:tcPr>
                <w:p w14:paraId="4F584B87" w14:textId="77777777" w:rsidR="00176D4F" w:rsidRPr="00176D4F" w:rsidRDefault="00176D4F">
                  <w:pPr>
                    <w:ind w:left="720"/>
                  </w:pPr>
                  <w:r w:rsidRPr="00176D4F">
                    <w:t>3</w:t>
                  </w:r>
                </w:p>
              </w:tc>
              <w:tc>
                <w:tcPr>
                  <w:tcW w:w="866" w:type="dxa"/>
                  <w:vAlign w:val="center"/>
                </w:tcPr>
                <w:p w14:paraId="09564F51" w14:textId="77777777" w:rsidR="00176D4F" w:rsidRPr="00176D4F" w:rsidRDefault="00176D4F">
                  <w:r w:rsidRPr="00176D4F">
                    <w:t>Ngày sinh</w:t>
                  </w:r>
                </w:p>
              </w:tc>
              <w:tc>
                <w:tcPr>
                  <w:tcW w:w="1403" w:type="dxa"/>
                  <w:vAlign w:val="center"/>
                </w:tcPr>
                <w:p w14:paraId="4F2D7EA9" w14:textId="77777777" w:rsidR="00176D4F" w:rsidRPr="00176D4F" w:rsidRDefault="00176D4F">
                  <w:r w:rsidRPr="00176D4F">
                    <w:t>Ngày sinh của giảng viên</w:t>
                  </w:r>
                </w:p>
              </w:tc>
              <w:tc>
                <w:tcPr>
                  <w:tcW w:w="1376" w:type="dxa"/>
                  <w:vAlign w:val="center"/>
                </w:tcPr>
                <w:p w14:paraId="1F6107FE" w14:textId="77777777" w:rsidR="00176D4F" w:rsidRPr="00176D4F" w:rsidRDefault="00176D4F">
                  <w:r w:rsidRPr="00176D4F">
                    <w:t>Không</w:t>
                  </w:r>
                </w:p>
              </w:tc>
              <w:tc>
                <w:tcPr>
                  <w:tcW w:w="1649" w:type="dxa"/>
                  <w:vAlign w:val="center"/>
                </w:tcPr>
                <w:p w14:paraId="687C52A5" w14:textId="77777777" w:rsidR="00176D4F" w:rsidRPr="00176D4F" w:rsidRDefault="00176D4F">
                  <w:r w:rsidRPr="00176D4F">
                    <w:t>Định dạng ngày hợp lệ (dd/mm/yyyy)</w:t>
                  </w:r>
                </w:p>
              </w:tc>
              <w:tc>
                <w:tcPr>
                  <w:tcW w:w="2184" w:type="dxa"/>
                  <w:vAlign w:val="center"/>
                </w:tcPr>
                <w:p w14:paraId="047B66B3" w14:textId="77777777" w:rsidR="00176D4F" w:rsidRPr="00176D4F" w:rsidRDefault="00176D4F">
                  <w:r w:rsidRPr="00176D4F">
                    <w:t>15/03/1980</w:t>
                  </w:r>
                </w:p>
              </w:tc>
            </w:tr>
            <w:tr w:rsidR="000E01F1" w:rsidRPr="00176D4F" w14:paraId="3AE94D95" w14:textId="77777777" w:rsidTr="000E01F1">
              <w:tc>
                <w:tcPr>
                  <w:tcW w:w="1056" w:type="dxa"/>
                  <w:vAlign w:val="center"/>
                </w:tcPr>
                <w:p w14:paraId="11E10FE6" w14:textId="77777777" w:rsidR="00176D4F" w:rsidRPr="00176D4F" w:rsidRDefault="00176D4F">
                  <w:pPr>
                    <w:ind w:left="720"/>
                  </w:pPr>
                  <w:r w:rsidRPr="00176D4F">
                    <w:t>4</w:t>
                  </w:r>
                </w:p>
              </w:tc>
              <w:tc>
                <w:tcPr>
                  <w:tcW w:w="866" w:type="dxa"/>
                  <w:vAlign w:val="center"/>
                </w:tcPr>
                <w:p w14:paraId="022B98A4" w14:textId="77777777" w:rsidR="00176D4F" w:rsidRPr="00176D4F" w:rsidRDefault="00176D4F">
                  <w:r w:rsidRPr="00176D4F">
                    <w:t>Bộ môn</w:t>
                  </w:r>
                </w:p>
              </w:tc>
              <w:tc>
                <w:tcPr>
                  <w:tcW w:w="1403" w:type="dxa"/>
                  <w:vAlign w:val="center"/>
                </w:tcPr>
                <w:p w14:paraId="5D8B73E3" w14:textId="77777777" w:rsidR="00176D4F" w:rsidRPr="00176D4F" w:rsidRDefault="00176D4F">
                  <w:r w:rsidRPr="00176D4F">
                    <w:t>Bộ môn thuộc khoa</w:t>
                  </w:r>
                </w:p>
              </w:tc>
              <w:tc>
                <w:tcPr>
                  <w:tcW w:w="1376" w:type="dxa"/>
                  <w:vAlign w:val="center"/>
                </w:tcPr>
                <w:p w14:paraId="49E9C108" w14:textId="77777777" w:rsidR="00176D4F" w:rsidRPr="00176D4F" w:rsidRDefault="00176D4F">
                  <w:r w:rsidRPr="00176D4F">
                    <w:t>Không</w:t>
                  </w:r>
                </w:p>
              </w:tc>
              <w:tc>
                <w:tcPr>
                  <w:tcW w:w="1649" w:type="dxa"/>
                  <w:vAlign w:val="center"/>
                </w:tcPr>
                <w:p w14:paraId="279F1A29" w14:textId="77777777" w:rsidR="00176D4F" w:rsidRPr="00176D4F" w:rsidRDefault="00176D4F">
                  <w:r w:rsidRPr="00176D4F">
                    <w:t>Tồn tại trong hệ thống</w:t>
                  </w:r>
                </w:p>
              </w:tc>
              <w:tc>
                <w:tcPr>
                  <w:tcW w:w="2184" w:type="dxa"/>
                  <w:vAlign w:val="center"/>
                </w:tcPr>
                <w:p w14:paraId="1DBB70F6" w14:textId="77777777" w:rsidR="00176D4F" w:rsidRPr="00176D4F" w:rsidRDefault="00176D4F">
                  <w:r w:rsidRPr="00176D4F">
                    <w:t>Công nghệ thông tin</w:t>
                  </w:r>
                </w:p>
              </w:tc>
            </w:tr>
            <w:tr w:rsidR="000E01F1" w:rsidRPr="00176D4F" w14:paraId="74C465F1" w14:textId="77777777" w:rsidTr="000E01F1">
              <w:tc>
                <w:tcPr>
                  <w:tcW w:w="1056" w:type="dxa"/>
                  <w:vAlign w:val="center"/>
                </w:tcPr>
                <w:p w14:paraId="23521A28" w14:textId="77777777" w:rsidR="00176D4F" w:rsidRPr="00176D4F" w:rsidRDefault="00176D4F">
                  <w:pPr>
                    <w:ind w:left="720"/>
                  </w:pPr>
                  <w:r w:rsidRPr="00176D4F">
                    <w:t>5</w:t>
                  </w:r>
                </w:p>
              </w:tc>
              <w:tc>
                <w:tcPr>
                  <w:tcW w:w="866" w:type="dxa"/>
                  <w:vAlign w:val="center"/>
                </w:tcPr>
                <w:p w14:paraId="1FC23FE2" w14:textId="77777777" w:rsidR="00176D4F" w:rsidRPr="00176D4F" w:rsidRDefault="00176D4F">
                  <w:r w:rsidRPr="00176D4F">
                    <w:t>Email</w:t>
                  </w:r>
                </w:p>
              </w:tc>
              <w:tc>
                <w:tcPr>
                  <w:tcW w:w="1403" w:type="dxa"/>
                  <w:vAlign w:val="center"/>
                </w:tcPr>
                <w:p w14:paraId="7A198249" w14:textId="77777777" w:rsidR="00176D4F" w:rsidRPr="00176D4F" w:rsidRDefault="00176D4F">
                  <w:pPr>
                    <w:rPr>
                      <w:lang w:val="fr-FR"/>
                    </w:rPr>
                  </w:pPr>
                  <w:r w:rsidRPr="00176D4F">
                    <w:t>Email được cấp bởi admin</w:t>
                  </w:r>
                </w:p>
              </w:tc>
              <w:tc>
                <w:tcPr>
                  <w:tcW w:w="1376" w:type="dxa"/>
                  <w:vAlign w:val="center"/>
                </w:tcPr>
                <w:p w14:paraId="3FA82BC5" w14:textId="77777777" w:rsidR="00176D4F" w:rsidRPr="00176D4F" w:rsidRDefault="00176D4F">
                  <w:pPr>
                    <w:rPr>
                      <w:lang w:val="fr-FR"/>
                    </w:rPr>
                  </w:pPr>
                  <w:r w:rsidRPr="00176D4F">
                    <w:t>Không</w:t>
                  </w:r>
                </w:p>
              </w:tc>
              <w:tc>
                <w:tcPr>
                  <w:tcW w:w="1649" w:type="dxa"/>
                  <w:vAlign w:val="center"/>
                </w:tcPr>
                <w:p w14:paraId="31A40B25" w14:textId="77777777" w:rsidR="00176D4F" w:rsidRPr="00176D4F" w:rsidRDefault="00176D4F">
                  <w:r w:rsidRPr="00176D4F">
                    <w:t>Định dạng email hợp lệ</w:t>
                  </w:r>
                </w:p>
              </w:tc>
              <w:tc>
                <w:tcPr>
                  <w:tcW w:w="2184" w:type="dxa"/>
                  <w:vAlign w:val="center"/>
                </w:tcPr>
                <w:p w14:paraId="7D4C5777" w14:textId="77777777" w:rsidR="00176D4F" w:rsidRPr="00176D4F" w:rsidRDefault="00176D4F">
                  <w:r w:rsidRPr="00176D4F">
                    <w:t>minh.anh@gmail.vn</w:t>
                  </w:r>
                </w:p>
              </w:tc>
            </w:tr>
            <w:bookmarkEnd w:id="53"/>
          </w:tbl>
          <w:p w14:paraId="1E125889" w14:textId="77777777" w:rsidR="00176D4F" w:rsidRDefault="00176D4F" w:rsidP="000E01F1">
            <w:pPr>
              <w:pStyle w:val="ListParagraph"/>
              <w:autoSpaceDE w:val="0"/>
              <w:autoSpaceDN w:val="0"/>
              <w:spacing w:before="120" w:line="288" w:lineRule="auto"/>
              <w:ind w:left="0"/>
            </w:pPr>
          </w:p>
        </w:tc>
      </w:tr>
    </w:tbl>
    <w:p w14:paraId="6124151B" w14:textId="2088172D" w:rsidR="00493537" w:rsidRPr="0035229F" w:rsidRDefault="0035229F" w:rsidP="002239AC">
      <w:pPr>
        <w:pStyle w:val="Heading3"/>
        <w:numPr>
          <w:ilvl w:val="2"/>
          <w:numId w:val="64"/>
        </w:numPr>
      </w:pPr>
      <w:bookmarkStart w:id="54" w:name="_Toc186524645"/>
      <w:r>
        <w:t xml:space="preserve">Đặc tả use case </w:t>
      </w:r>
      <w:r w:rsidRPr="002239AC">
        <w:t>00</w:t>
      </w:r>
      <w:r>
        <w:t>4</w:t>
      </w:r>
      <w:bookmarkEnd w:id="54"/>
    </w:p>
    <w:tbl>
      <w:tblPr>
        <w:tblStyle w:val="TableGrid"/>
        <w:tblW w:w="0" w:type="auto"/>
        <w:tblLook w:val="04A0" w:firstRow="1" w:lastRow="0" w:firstColumn="1" w:lastColumn="0" w:noHBand="0" w:noVBand="1"/>
      </w:tblPr>
      <w:tblGrid>
        <w:gridCol w:w="8771"/>
      </w:tblGrid>
      <w:tr w:rsidR="0035229F" w:rsidRPr="00974747" w14:paraId="2E43DED2" w14:textId="77777777" w:rsidTr="003F7E15">
        <w:trPr>
          <w:cnfStyle w:val="100000000000" w:firstRow="1" w:lastRow="0" w:firstColumn="0" w:lastColumn="0" w:oddVBand="0" w:evenVBand="0" w:oddHBand="0" w:evenHBand="0" w:firstRowFirstColumn="0" w:firstRowLastColumn="0" w:lastRowFirstColumn="0" w:lastRowLastColumn="0"/>
        </w:trPr>
        <w:tc>
          <w:tcPr>
            <w:tcW w:w="9062" w:type="dxa"/>
          </w:tcPr>
          <w:p w14:paraId="6B1DA9F3" w14:textId="77777777" w:rsidR="0035229F" w:rsidRPr="00493537" w:rsidRDefault="0035229F" w:rsidP="003F7E15">
            <w:pPr>
              <w:jc w:val="center"/>
              <w:rPr>
                <w:b w:val="0"/>
                <w:bCs/>
                <w:sz w:val="32"/>
                <w:szCs w:val="32"/>
              </w:rPr>
            </w:pPr>
            <w:r w:rsidRPr="00493537">
              <w:rPr>
                <w:bCs/>
                <w:sz w:val="32"/>
                <w:szCs w:val="32"/>
              </w:rPr>
              <w:t>Use Case “Thêm học phần”</w:t>
            </w:r>
          </w:p>
          <w:p w14:paraId="6C0DC2D0" w14:textId="77777777" w:rsidR="0035229F" w:rsidRPr="00974747" w:rsidRDefault="0035229F" w:rsidP="00912A3D">
            <w:pPr>
              <w:pStyle w:val="ListParagraph"/>
              <w:numPr>
                <w:ilvl w:val="0"/>
                <w:numId w:val="30"/>
              </w:numPr>
              <w:autoSpaceDE w:val="0"/>
              <w:autoSpaceDN w:val="0"/>
              <w:spacing w:before="120" w:line="288" w:lineRule="auto"/>
              <w:rPr>
                <w:b w:val="0"/>
                <w:bCs/>
                <w:sz w:val="22"/>
                <w:szCs w:val="22"/>
              </w:rPr>
            </w:pPr>
            <w:r w:rsidRPr="00974747">
              <w:rPr>
                <w:bCs/>
                <w:sz w:val="22"/>
                <w:szCs w:val="22"/>
              </w:rPr>
              <w:t>Mã use case</w:t>
            </w:r>
          </w:p>
          <w:p w14:paraId="66F7A936" w14:textId="77777777" w:rsidR="0035229F" w:rsidRPr="00680D73" w:rsidRDefault="0035229F" w:rsidP="003F7E15">
            <w:pPr>
              <w:pStyle w:val="ListParagraph"/>
              <w:rPr>
                <w:b w:val="0"/>
                <w:bCs/>
                <w:sz w:val="22"/>
                <w:szCs w:val="22"/>
              </w:rPr>
            </w:pPr>
            <w:r w:rsidRPr="00680D73">
              <w:rPr>
                <w:bCs/>
                <w:sz w:val="22"/>
                <w:szCs w:val="22"/>
              </w:rPr>
              <w:t>UC004</w:t>
            </w:r>
          </w:p>
          <w:p w14:paraId="46235C00" w14:textId="77777777" w:rsidR="0035229F" w:rsidRPr="00974747" w:rsidRDefault="0035229F" w:rsidP="00912A3D">
            <w:pPr>
              <w:pStyle w:val="ListParagraph"/>
              <w:numPr>
                <w:ilvl w:val="0"/>
                <w:numId w:val="30"/>
              </w:numPr>
              <w:autoSpaceDE w:val="0"/>
              <w:autoSpaceDN w:val="0"/>
              <w:spacing w:before="120" w:line="288" w:lineRule="auto"/>
              <w:rPr>
                <w:b w:val="0"/>
                <w:bCs/>
                <w:sz w:val="22"/>
                <w:szCs w:val="22"/>
              </w:rPr>
            </w:pPr>
            <w:r w:rsidRPr="00974747">
              <w:rPr>
                <w:bCs/>
                <w:sz w:val="22"/>
                <w:szCs w:val="22"/>
              </w:rPr>
              <w:t>Mô tả ngắn gọn</w:t>
            </w:r>
          </w:p>
          <w:p w14:paraId="558D4E9B" w14:textId="77777777" w:rsidR="0035229F" w:rsidRPr="00680D73" w:rsidRDefault="0035229F" w:rsidP="003F7E15">
            <w:pPr>
              <w:pStyle w:val="ListParagraph"/>
              <w:rPr>
                <w:b w:val="0"/>
                <w:bCs/>
                <w:sz w:val="22"/>
                <w:szCs w:val="22"/>
              </w:rPr>
            </w:pPr>
            <w:r w:rsidRPr="00680D73">
              <w:rPr>
                <w:bCs/>
                <w:sz w:val="22"/>
                <w:szCs w:val="22"/>
              </w:rPr>
              <w:t>Use case này miêu tả sự tương tác giữa admin và hệ thống khi admin muốn thêm học phần mới.</w:t>
            </w:r>
          </w:p>
          <w:p w14:paraId="290D6BA6" w14:textId="77777777" w:rsidR="0035229F" w:rsidRPr="00974747" w:rsidRDefault="0035229F" w:rsidP="00912A3D">
            <w:pPr>
              <w:pStyle w:val="ListParagraph"/>
              <w:numPr>
                <w:ilvl w:val="0"/>
                <w:numId w:val="30"/>
              </w:numPr>
              <w:autoSpaceDE w:val="0"/>
              <w:autoSpaceDN w:val="0"/>
              <w:spacing w:before="120" w:line="288" w:lineRule="auto"/>
              <w:rPr>
                <w:b w:val="0"/>
                <w:bCs/>
                <w:sz w:val="22"/>
                <w:szCs w:val="22"/>
              </w:rPr>
            </w:pPr>
            <w:r w:rsidRPr="00974747">
              <w:rPr>
                <w:bCs/>
                <w:sz w:val="22"/>
                <w:szCs w:val="22"/>
              </w:rPr>
              <w:t>Tác nhân</w:t>
            </w:r>
          </w:p>
          <w:p w14:paraId="02E782E5" w14:textId="77777777" w:rsidR="0035229F" w:rsidRPr="00680D73" w:rsidRDefault="0035229F" w:rsidP="00912A3D">
            <w:pPr>
              <w:pStyle w:val="ListParagraph"/>
              <w:numPr>
                <w:ilvl w:val="0"/>
                <w:numId w:val="19"/>
              </w:numPr>
              <w:autoSpaceDE w:val="0"/>
              <w:autoSpaceDN w:val="0"/>
              <w:spacing w:before="120" w:line="288" w:lineRule="auto"/>
              <w:rPr>
                <w:b w:val="0"/>
                <w:bCs/>
                <w:sz w:val="22"/>
                <w:szCs w:val="22"/>
              </w:rPr>
            </w:pPr>
            <w:r w:rsidRPr="00680D73">
              <w:rPr>
                <w:bCs/>
                <w:sz w:val="22"/>
                <w:szCs w:val="22"/>
              </w:rPr>
              <w:t>Admin</w:t>
            </w:r>
          </w:p>
          <w:p w14:paraId="06953887" w14:textId="77777777" w:rsidR="0035229F" w:rsidRPr="00974747" w:rsidRDefault="0035229F" w:rsidP="00912A3D">
            <w:pPr>
              <w:pStyle w:val="ListParagraph"/>
              <w:numPr>
                <w:ilvl w:val="0"/>
                <w:numId w:val="30"/>
              </w:numPr>
              <w:autoSpaceDE w:val="0"/>
              <w:autoSpaceDN w:val="0"/>
              <w:spacing w:before="120" w:line="288" w:lineRule="auto"/>
              <w:rPr>
                <w:b w:val="0"/>
                <w:bCs/>
                <w:sz w:val="22"/>
                <w:szCs w:val="22"/>
              </w:rPr>
            </w:pPr>
            <w:r w:rsidRPr="00974747">
              <w:rPr>
                <w:bCs/>
                <w:sz w:val="22"/>
                <w:szCs w:val="22"/>
              </w:rPr>
              <w:t xml:space="preserve">Tiền điều kiện: </w:t>
            </w:r>
            <w:r w:rsidRPr="00974747">
              <w:rPr>
                <w:sz w:val="22"/>
                <w:szCs w:val="22"/>
              </w:rPr>
              <w:t>Admin đã đăng nhập và có quyền quản lí các học phần</w:t>
            </w:r>
          </w:p>
          <w:p w14:paraId="25A64267" w14:textId="77777777" w:rsidR="0035229F" w:rsidRPr="00974747" w:rsidRDefault="0035229F" w:rsidP="00912A3D">
            <w:pPr>
              <w:pStyle w:val="ListParagraph"/>
              <w:numPr>
                <w:ilvl w:val="0"/>
                <w:numId w:val="30"/>
              </w:numPr>
              <w:autoSpaceDE w:val="0"/>
              <w:autoSpaceDN w:val="0"/>
              <w:spacing w:before="120" w:line="288" w:lineRule="auto"/>
              <w:rPr>
                <w:b w:val="0"/>
                <w:bCs/>
                <w:sz w:val="22"/>
                <w:szCs w:val="22"/>
              </w:rPr>
            </w:pPr>
            <w:r w:rsidRPr="00974747">
              <w:rPr>
                <w:bCs/>
                <w:sz w:val="22"/>
                <w:szCs w:val="22"/>
              </w:rPr>
              <w:t>Luồng sự kiện cơ sở</w:t>
            </w:r>
          </w:p>
          <w:p w14:paraId="764E2C19" w14:textId="77777777" w:rsidR="0035229F" w:rsidRPr="00974747" w:rsidRDefault="0035229F" w:rsidP="00912A3D">
            <w:pPr>
              <w:pStyle w:val="Caption"/>
              <w:numPr>
                <w:ilvl w:val="0"/>
                <w:numId w:val="18"/>
              </w:numPr>
              <w:autoSpaceDE w:val="0"/>
              <w:autoSpaceDN w:val="0"/>
              <w:spacing w:before="120" w:line="288" w:lineRule="auto"/>
              <w:jc w:val="both"/>
              <w:rPr>
                <w:b w:val="0"/>
                <w:bCs/>
                <w:sz w:val="22"/>
                <w:szCs w:val="22"/>
              </w:rPr>
            </w:pPr>
            <w:r w:rsidRPr="00974747">
              <w:rPr>
                <w:bCs/>
                <w:sz w:val="22"/>
                <w:szCs w:val="22"/>
              </w:rPr>
              <w:t>Admin truy cập danh sách các học phần từ hệ thống.</w:t>
            </w:r>
          </w:p>
          <w:p w14:paraId="2FFEA69B" w14:textId="77777777" w:rsidR="0035229F" w:rsidRPr="00974747" w:rsidRDefault="0035229F" w:rsidP="00912A3D">
            <w:pPr>
              <w:pStyle w:val="Caption"/>
              <w:numPr>
                <w:ilvl w:val="0"/>
                <w:numId w:val="18"/>
              </w:numPr>
              <w:autoSpaceDE w:val="0"/>
              <w:autoSpaceDN w:val="0"/>
              <w:spacing w:before="120" w:line="288" w:lineRule="auto"/>
              <w:jc w:val="both"/>
              <w:rPr>
                <w:b w:val="0"/>
                <w:bCs/>
                <w:sz w:val="22"/>
                <w:szCs w:val="22"/>
              </w:rPr>
            </w:pPr>
            <w:r w:rsidRPr="00974747">
              <w:rPr>
                <w:bCs/>
                <w:sz w:val="22"/>
                <w:szCs w:val="22"/>
              </w:rPr>
              <w:t>Admin chọn chức năng "Thêm học phần" trên giao diện.</w:t>
            </w:r>
          </w:p>
          <w:p w14:paraId="574A54F6" w14:textId="77777777" w:rsidR="0035229F" w:rsidRPr="00974747" w:rsidRDefault="0035229F" w:rsidP="00912A3D">
            <w:pPr>
              <w:pStyle w:val="Caption"/>
              <w:numPr>
                <w:ilvl w:val="0"/>
                <w:numId w:val="18"/>
              </w:numPr>
              <w:autoSpaceDE w:val="0"/>
              <w:autoSpaceDN w:val="0"/>
              <w:spacing w:before="120" w:line="288" w:lineRule="auto"/>
              <w:jc w:val="both"/>
              <w:rPr>
                <w:b w:val="0"/>
                <w:bCs/>
                <w:sz w:val="22"/>
                <w:szCs w:val="22"/>
              </w:rPr>
            </w:pPr>
            <w:r w:rsidRPr="00974747">
              <w:rPr>
                <w:bCs/>
                <w:sz w:val="22"/>
                <w:szCs w:val="22"/>
              </w:rPr>
              <w:t>Hệ thống hiển thị biểu mẫu yêu cầu nhập thông tin học phần (Course ID, Course Name, Course Credit).</w:t>
            </w:r>
          </w:p>
          <w:p w14:paraId="59AA343D" w14:textId="77777777" w:rsidR="0035229F" w:rsidRPr="00974747" w:rsidRDefault="0035229F" w:rsidP="00912A3D">
            <w:pPr>
              <w:pStyle w:val="Caption"/>
              <w:numPr>
                <w:ilvl w:val="0"/>
                <w:numId w:val="18"/>
              </w:numPr>
              <w:autoSpaceDE w:val="0"/>
              <w:autoSpaceDN w:val="0"/>
              <w:spacing w:before="120" w:line="288" w:lineRule="auto"/>
              <w:jc w:val="both"/>
              <w:rPr>
                <w:b w:val="0"/>
                <w:bCs/>
                <w:sz w:val="22"/>
                <w:szCs w:val="22"/>
              </w:rPr>
            </w:pPr>
            <w:r w:rsidRPr="00974747">
              <w:rPr>
                <w:bCs/>
                <w:sz w:val="22"/>
                <w:szCs w:val="22"/>
              </w:rPr>
              <w:t>Admin nhập thông tin học phần vào biểu mẫu.</w:t>
            </w:r>
          </w:p>
          <w:p w14:paraId="71A2DDF3" w14:textId="77777777" w:rsidR="0035229F" w:rsidRPr="00974747" w:rsidRDefault="0035229F" w:rsidP="00912A3D">
            <w:pPr>
              <w:pStyle w:val="Caption"/>
              <w:numPr>
                <w:ilvl w:val="0"/>
                <w:numId w:val="18"/>
              </w:numPr>
              <w:autoSpaceDE w:val="0"/>
              <w:autoSpaceDN w:val="0"/>
              <w:spacing w:before="120" w:line="288" w:lineRule="auto"/>
              <w:jc w:val="both"/>
              <w:rPr>
                <w:b w:val="0"/>
                <w:bCs/>
                <w:sz w:val="22"/>
                <w:szCs w:val="22"/>
              </w:rPr>
            </w:pPr>
            <w:r w:rsidRPr="00974747">
              <w:rPr>
                <w:bCs/>
                <w:sz w:val="22"/>
                <w:szCs w:val="22"/>
              </w:rPr>
              <w:t>Hệ thống kiểm tra tính hợp lệ của thông tin nhập vào.</w:t>
            </w:r>
          </w:p>
          <w:p w14:paraId="1029B2A9" w14:textId="77777777" w:rsidR="0035229F" w:rsidRPr="00974747" w:rsidRDefault="0035229F" w:rsidP="00912A3D">
            <w:pPr>
              <w:pStyle w:val="Caption"/>
              <w:numPr>
                <w:ilvl w:val="0"/>
                <w:numId w:val="18"/>
              </w:numPr>
              <w:autoSpaceDE w:val="0"/>
              <w:autoSpaceDN w:val="0"/>
              <w:spacing w:before="120" w:line="288" w:lineRule="auto"/>
              <w:jc w:val="both"/>
              <w:rPr>
                <w:b w:val="0"/>
                <w:bCs/>
                <w:sz w:val="22"/>
                <w:szCs w:val="22"/>
              </w:rPr>
            </w:pPr>
            <w:r w:rsidRPr="00974747">
              <w:rPr>
                <w:bCs/>
                <w:sz w:val="22"/>
                <w:szCs w:val="22"/>
              </w:rPr>
              <w:t>Admin xác nhận hoàn thành và hệ thống cập nhật danh sách học phần.</w:t>
            </w:r>
          </w:p>
          <w:p w14:paraId="2AB7A8C8" w14:textId="77777777" w:rsidR="0035229F" w:rsidRPr="00974747" w:rsidRDefault="0035229F" w:rsidP="00912A3D">
            <w:pPr>
              <w:pStyle w:val="Caption"/>
              <w:numPr>
                <w:ilvl w:val="0"/>
                <w:numId w:val="18"/>
              </w:numPr>
              <w:autoSpaceDE w:val="0"/>
              <w:autoSpaceDN w:val="0"/>
              <w:spacing w:before="120" w:line="288" w:lineRule="auto"/>
              <w:jc w:val="both"/>
              <w:rPr>
                <w:b w:val="0"/>
                <w:bCs/>
                <w:sz w:val="22"/>
                <w:szCs w:val="22"/>
              </w:rPr>
            </w:pPr>
            <w:r w:rsidRPr="00974747">
              <w:rPr>
                <w:bCs/>
                <w:sz w:val="22"/>
                <w:szCs w:val="22"/>
              </w:rPr>
              <w:t>Kết thúc UC.</w:t>
            </w:r>
          </w:p>
          <w:p w14:paraId="62D2BAA6" w14:textId="77777777" w:rsidR="0035229F" w:rsidRPr="00974747" w:rsidRDefault="0035229F" w:rsidP="00912A3D">
            <w:pPr>
              <w:pStyle w:val="ListParagraph"/>
              <w:numPr>
                <w:ilvl w:val="0"/>
                <w:numId w:val="30"/>
              </w:numPr>
              <w:autoSpaceDE w:val="0"/>
              <w:autoSpaceDN w:val="0"/>
              <w:spacing w:before="120" w:line="288" w:lineRule="auto"/>
              <w:rPr>
                <w:b w:val="0"/>
                <w:bCs/>
                <w:sz w:val="22"/>
                <w:szCs w:val="22"/>
              </w:rPr>
            </w:pPr>
            <w:r w:rsidRPr="00974747">
              <w:rPr>
                <w:bCs/>
                <w:sz w:val="22"/>
                <w:szCs w:val="22"/>
              </w:rPr>
              <w:t>Luồng sự kiện thay thế</w:t>
            </w:r>
          </w:p>
          <w:p w14:paraId="494F62C6" w14:textId="77777777" w:rsidR="0035229F" w:rsidRPr="00974747" w:rsidRDefault="0035229F" w:rsidP="003F7E15">
            <w:pPr>
              <w:pStyle w:val="Caption"/>
              <w:keepNext/>
              <w:rPr>
                <w:sz w:val="22"/>
                <w:szCs w:val="22"/>
              </w:rPr>
            </w:pPr>
            <w:r w:rsidRPr="00974747">
              <w:rPr>
                <w:sz w:val="22"/>
                <w:szCs w:val="22"/>
              </w:rPr>
              <w:t>Bảng N-Các luồng sự kiện thay thế cho thứ tự UC Place</w:t>
            </w:r>
          </w:p>
          <w:tbl>
            <w:tblPr>
              <w:tblStyle w:val="TableGrid"/>
              <w:tblW w:w="0" w:type="auto"/>
              <w:tblLook w:val="04A0" w:firstRow="1" w:lastRow="0" w:firstColumn="1" w:lastColumn="0" w:noHBand="0" w:noVBand="1"/>
            </w:tblPr>
            <w:tblGrid>
              <w:gridCol w:w="604"/>
              <w:gridCol w:w="1097"/>
              <w:gridCol w:w="1499"/>
              <w:gridCol w:w="2463"/>
              <w:gridCol w:w="2882"/>
            </w:tblGrid>
            <w:tr w:rsidR="0035229F" w:rsidRPr="00974747" w14:paraId="00233682" w14:textId="77777777" w:rsidTr="003F7E15">
              <w:trPr>
                <w:cnfStyle w:val="100000000000" w:firstRow="1" w:lastRow="0" w:firstColumn="0" w:lastColumn="0" w:oddVBand="0" w:evenVBand="0" w:oddHBand="0" w:evenHBand="0" w:firstRowFirstColumn="0" w:firstRowLastColumn="0" w:lastRowFirstColumn="0" w:lastRowLastColumn="0"/>
              </w:trPr>
              <w:tc>
                <w:tcPr>
                  <w:tcW w:w="611" w:type="dxa"/>
                  <w:shd w:val="clear" w:color="auto" w:fill="9CC2E5" w:themeFill="accent5" w:themeFillTint="99"/>
                </w:tcPr>
                <w:p w14:paraId="058D1210" w14:textId="77777777" w:rsidR="0035229F" w:rsidRPr="00974747" w:rsidRDefault="0035229F" w:rsidP="003F7E15">
                  <w:pPr>
                    <w:jc w:val="center"/>
                    <w:rPr>
                      <w:b w:val="0"/>
                      <w:bCs/>
                      <w:sz w:val="22"/>
                      <w:szCs w:val="22"/>
                    </w:rPr>
                  </w:pPr>
                  <w:r w:rsidRPr="00974747">
                    <w:rPr>
                      <w:bCs/>
                      <w:sz w:val="22"/>
                      <w:szCs w:val="22"/>
                    </w:rPr>
                    <w:t>No</w:t>
                  </w:r>
                </w:p>
              </w:tc>
              <w:tc>
                <w:tcPr>
                  <w:tcW w:w="1121" w:type="dxa"/>
                  <w:shd w:val="clear" w:color="auto" w:fill="9CC2E5" w:themeFill="accent5" w:themeFillTint="99"/>
                </w:tcPr>
                <w:p w14:paraId="0FFA91E8" w14:textId="77777777" w:rsidR="0035229F" w:rsidRPr="00974747" w:rsidRDefault="0035229F" w:rsidP="003F7E15">
                  <w:pPr>
                    <w:jc w:val="center"/>
                    <w:rPr>
                      <w:b w:val="0"/>
                      <w:bCs/>
                      <w:sz w:val="22"/>
                      <w:szCs w:val="22"/>
                    </w:rPr>
                  </w:pPr>
                  <w:r w:rsidRPr="00974747">
                    <w:rPr>
                      <w:bCs/>
                      <w:sz w:val="22"/>
                      <w:szCs w:val="22"/>
                    </w:rPr>
                    <w:t>Vị trí</w:t>
                  </w:r>
                </w:p>
              </w:tc>
              <w:tc>
                <w:tcPr>
                  <w:tcW w:w="1539" w:type="dxa"/>
                  <w:shd w:val="clear" w:color="auto" w:fill="9CC2E5" w:themeFill="accent5" w:themeFillTint="99"/>
                </w:tcPr>
                <w:p w14:paraId="1ABC3D90" w14:textId="77777777" w:rsidR="0035229F" w:rsidRPr="00974747" w:rsidRDefault="0035229F" w:rsidP="003F7E15">
                  <w:pPr>
                    <w:jc w:val="center"/>
                    <w:rPr>
                      <w:b w:val="0"/>
                      <w:bCs/>
                      <w:sz w:val="22"/>
                      <w:szCs w:val="22"/>
                    </w:rPr>
                  </w:pPr>
                  <w:r w:rsidRPr="00974747">
                    <w:rPr>
                      <w:bCs/>
                      <w:sz w:val="22"/>
                      <w:szCs w:val="22"/>
                    </w:rPr>
                    <w:t>Điều kiện</w:t>
                  </w:r>
                </w:p>
              </w:tc>
              <w:tc>
                <w:tcPr>
                  <w:tcW w:w="2560" w:type="dxa"/>
                  <w:shd w:val="clear" w:color="auto" w:fill="9CC2E5" w:themeFill="accent5" w:themeFillTint="99"/>
                </w:tcPr>
                <w:p w14:paraId="42926D57" w14:textId="77777777" w:rsidR="0035229F" w:rsidRPr="00974747" w:rsidRDefault="0035229F" w:rsidP="003F7E15">
                  <w:pPr>
                    <w:jc w:val="center"/>
                    <w:rPr>
                      <w:b w:val="0"/>
                      <w:bCs/>
                      <w:sz w:val="22"/>
                      <w:szCs w:val="22"/>
                    </w:rPr>
                  </w:pPr>
                  <w:r w:rsidRPr="00974747">
                    <w:rPr>
                      <w:bCs/>
                      <w:sz w:val="22"/>
                      <w:szCs w:val="22"/>
                    </w:rPr>
                    <w:t>Hành động</w:t>
                  </w:r>
                </w:p>
              </w:tc>
              <w:tc>
                <w:tcPr>
                  <w:tcW w:w="3005" w:type="dxa"/>
                  <w:shd w:val="clear" w:color="auto" w:fill="9CC2E5" w:themeFill="accent5" w:themeFillTint="99"/>
                </w:tcPr>
                <w:p w14:paraId="06798D02" w14:textId="77777777" w:rsidR="0035229F" w:rsidRPr="00974747" w:rsidRDefault="0035229F" w:rsidP="003F7E15">
                  <w:pPr>
                    <w:jc w:val="center"/>
                    <w:rPr>
                      <w:b w:val="0"/>
                      <w:bCs/>
                      <w:sz w:val="22"/>
                      <w:szCs w:val="22"/>
                    </w:rPr>
                  </w:pPr>
                  <w:r w:rsidRPr="00974747">
                    <w:rPr>
                      <w:bCs/>
                      <w:sz w:val="22"/>
                      <w:szCs w:val="22"/>
                    </w:rPr>
                    <w:t>Vị trí quay lui</w:t>
                  </w:r>
                </w:p>
              </w:tc>
            </w:tr>
            <w:tr w:rsidR="0035229F" w:rsidRPr="00974747" w14:paraId="2015DF91" w14:textId="77777777" w:rsidTr="003F7E15">
              <w:tc>
                <w:tcPr>
                  <w:tcW w:w="611" w:type="dxa"/>
                </w:tcPr>
                <w:p w14:paraId="61EED637" w14:textId="77777777" w:rsidR="0035229F" w:rsidRPr="00974747" w:rsidRDefault="0035229F" w:rsidP="00912A3D">
                  <w:pPr>
                    <w:pStyle w:val="ListParagraph"/>
                    <w:numPr>
                      <w:ilvl w:val="0"/>
                      <w:numId w:val="9"/>
                    </w:numPr>
                    <w:autoSpaceDE w:val="0"/>
                    <w:autoSpaceDN w:val="0"/>
                    <w:spacing w:before="120" w:line="288" w:lineRule="auto"/>
                    <w:rPr>
                      <w:sz w:val="22"/>
                      <w:szCs w:val="22"/>
                    </w:rPr>
                  </w:pPr>
                </w:p>
              </w:tc>
              <w:tc>
                <w:tcPr>
                  <w:tcW w:w="1121" w:type="dxa"/>
                </w:tcPr>
                <w:p w14:paraId="229CF6A4" w14:textId="77777777" w:rsidR="0035229F" w:rsidRPr="00974747" w:rsidRDefault="0035229F" w:rsidP="003F7E15">
                  <w:pPr>
                    <w:rPr>
                      <w:sz w:val="22"/>
                      <w:szCs w:val="22"/>
                    </w:rPr>
                  </w:pPr>
                  <w:r w:rsidRPr="00974747">
                    <w:rPr>
                      <w:sz w:val="22"/>
                      <w:szCs w:val="22"/>
                    </w:rPr>
                    <w:t>Ở bước 5</w:t>
                  </w:r>
                </w:p>
              </w:tc>
              <w:tc>
                <w:tcPr>
                  <w:tcW w:w="1539" w:type="dxa"/>
                </w:tcPr>
                <w:p w14:paraId="7AAEC0B3" w14:textId="77777777" w:rsidR="0035229F" w:rsidRPr="00974747" w:rsidRDefault="0035229F" w:rsidP="003F7E15">
                  <w:pPr>
                    <w:rPr>
                      <w:sz w:val="22"/>
                      <w:szCs w:val="22"/>
                    </w:rPr>
                  </w:pPr>
                  <w:r w:rsidRPr="00974747">
                    <w:rPr>
                      <w:sz w:val="22"/>
                      <w:szCs w:val="22"/>
                    </w:rPr>
                    <w:t>Nếu thông tin nhập vào không hợp lệ</w:t>
                  </w:r>
                </w:p>
              </w:tc>
              <w:tc>
                <w:tcPr>
                  <w:tcW w:w="2560" w:type="dxa"/>
                </w:tcPr>
                <w:p w14:paraId="1D238C0A" w14:textId="77777777" w:rsidR="0035229F" w:rsidRPr="00974747" w:rsidRDefault="0035229F" w:rsidP="003F7E15">
                  <w:pPr>
                    <w:rPr>
                      <w:sz w:val="22"/>
                      <w:szCs w:val="22"/>
                    </w:rPr>
                  </w:pPr>
                  <w:r w:rsidRPr="00974747">
                    <w:rPr>
                      <w:sz w:val="22"/>
                      <w:szCs w:val="22"/>
                    </w:rPr>
                    <w:t xml:space="preserve">Hệ thống yêu cầu nhập lại </w:t>
                  </w:r>
                </w:p>
              </w:tc>
              <w:tc>
                <w:tcPr>
                  <w:tcW w:w="3005" w:type="dxa"/>
                </w:tcPr>
                <w:p w14:paraId="77C01C98" w14:textId="77777777" w:rsidR="0035229F" w:rsidRPr="00974747" w:rsidRDefault="0035229F" w:rsidP="003F7E15">
                  <w:pPr>
                    <w:rPr>
                      <w:sz w:val="22"/>
                      <w:szCs w:val="22"/>
                    </w:rPr>
                  </w:pPr>
                  <w:r w:rsidRPr="00974747">
                    <w:rPr>
                      <w:sz w:val="22"/>
                      <w:szCs w:val="22"/>
                    </w:rPr>
                    <w:t>Quay lại bước 4</w:t>
                  </w:r>
                </w:p>
              </w:tc>
            </w:tr>
            <w:tr w:rsidR="0035229F" w:rsidRPr="00974747" w14:paraId="00D1A14D" w14:textId="77777777" w:rsidTr="003F7E15">
              <w:tc>
                <w:tcPr>
                  <w:tcW w:w="611" w:type="dxa"/>
                </w:tcPr>
                <w:p w14:paraId="022E8A2F" w14:textId="77777777" w:rsidR="0035229F" w:rsidRPr="00974747" w:rsidRDefault="0035229F" w:rsidP="00912A3D">
                  <w:pPr>
                    <w:pStyle w:val="ListParagraph"/>
                    <w:numPr>
                      <w:ilvl w:val="0"/>
                      <w:numId w:val="9"/>
                    </w:numPr>
                    <w:autoSpaceDE w:val="0"/>
                    <w:autoSpaceDN w:val="0"/>
                    <w:spacing w:before="120" w:line="288" w:lineRule="auto"/>
                    <w:rPr>
                      <w:sz w:val="22"/>
                      <w:szCs w:val="22"/>
                    </w:rPr>
                  </w:pPr>
                </w:p>
              </w:tc>
              <w:tc>
                <w:tcPr>
                  <w:tcW w:w="1121" w:type="dxa"/>
                </w:tcPr>
                <w:p w14:paraId="4E77CBA5" w14:textId="77777777" w:rsidR="0035229F" w:rsidRPr="00974747" w:rsidRDefault="0035229F" w:rsidP="003F7E15">
                  <w:pPr>
                    <w:rPr>
                      <w:sz w:val="22"/>
                      <w:szCs w:val="22"/>
                    </w:rPr>
                  </w:pPr>
                  <w:r w:rsidRPr="00974747">
                    <w:rPr>
                      <w:sz w:val="22"/>
                      <w:szCs w:val="22"/>
                    </w:rPr>
                    <w:t>Ở bước 5</w:t>
                  </w:r>
                </w:p>
              </w:tc>
              <w:tc>
                <w:tcPr>
                  <w:tcW w:w="1539" w:type="dxa"/>
                </w:tcPr>
                <w:p w14:paraId="64CC56FA" w14:textId="77777777" w:rsidR="0035229F" w:rsidRPr="00974747" w:rsidRDefault="0035229F" w:rsidP="003F7E15">
                  <w:pPr>
                    <w:rPr>
                      <w:sz w:val="22"/>
                      <w:szCs w:val="22"/>
                    </w:rPr>
                  </w:pPr>
                  <w:r w:rsidRPr="00974747">
                    <w:rPr>
                      <w:sz w:val="22"/>
                      <w:szCs w:val="22"/>
                    </w:rPr>
                    <w:t>Nếu thông tin trùng lặp trong CSDL</w:t>
                  </w:r>
                </w:p>
              </w:tc>
              <w:tc>
                <w:tcPr>
                  <w:tcW w:w="2560" w:type="dxa"/>
                </w:tcPr>
                <w:p w14:paraId="0E31A418" w14:textId="77777777" w:rsidR="0035229F" w:rsidRPr="00974747" w:rsidRDefault="0035229F" w:rsidP="003F7E15">
                  <w:pPr>
                    <w:rPr>
                      <w:sz w:val="22"/>
                      <w:szCs w:val="22"/>
                    </w:rPr>
                  </w:pPr>
                  <w:r w:rsidRPr="00974747">
                    <w:rPr>
                      <w:sz w:val="22"/>
                      <w:szCs w:val="22"/>
                    </w:rPr>
                    <w:t>Hệ thống thông báo lỗi, yêu cầu nhập lại.</w:t>
                  </w:r>
                </w:p>
              </w:tc>
              <w:tc>
                <w:tcPr>
                  <w:tcW w:w="3005" w:type="dxa"/>
                </w:tcPr>
                <w:p w14:paraId="2170D615" w14:textId="77777777" w:rsidR="0035229F" w:rsidRPr="00974747" w:rsidRDefault="0035229F" w:rsidP="003F7E15">
                  <w:pPr>
                    <w:rPr>
                      <w:sz w:val="22"/>
                      <w:szCs w:val="22"/>
                    </w:rPr>
                  </w:pPr>
                  <w:r w:rsidRPr="00974747">
                    <w:rPr>
                      <w:sz w:val="22"/>
                      <w:szCs w:val="22"/>
                    </w:rPr>
                    <w:t>Quay lại bước 4</w:t>
                  </w:r>
                </w:p>
              </w:tc>
            </w:tr>
          </w:tbl>
          <w:p w14:paraId="0525A6E5" w14:textId="77777777" w:rsidR="0035229F" w:rsidRPr="00974747" w:rsidRDefault="0035229F" w:rsidP="00912A3D">
            <w:pPr>
              <w:pStyle w:val="ListParagraph"/>
              <w:numPr>
                <w:ilvl w:val="0"/>
                <w:numId w:val="30"/>
              </w:numPr>
              <w:autoSpaceDE w:val="0"/>
              <w:autoSpaceDN w:val="0"/>
              <w:spacing w:before="120" w:line="288" w:lineRule="auto"/>
              <w:rPr>
                <w:b w:val="0"/>
                <w:bCs/>
                <w:sz w:val="22"/>
                <w:szCs w:val="22"/>
              </w:rPr>
            </w:pPr>
            <w:r w:rsidRPr="00974747">
              <w:rPr>
                <w:bCs/>
                <w:sz w:val="22"/>
                <w:szCs w:val="22"/>
              </w:rPr>
              <w:t>Dữ liệu đầu vào</w:t>
            </w:r>
          </w:p>
          <w:p w14:paraId="10806135" w14:textId="77777777" w:rsidR="0035229F" w:rsidRPr="00974747" w:rsidRDefault="0035229F" w:rsidP="003F7E15">
            <w:pPr>
              <w:pStyle w:val="Caption"/>
              <w:keepNext/>
              <w:rPr>
                <w:sz w:val="22"/>
                <w:szCs w:val="22"/>
              </w:rPr>
            </w:pPr>
            <w:r w:rsidRPr="00974747">
              <w:rPr>
                <w:sz w:val="22"/>
                <w:szCs w:val="22"/>
              </w:rPr>
              <w:t>Bảng đặc tả dữ liệu của trường …</w:t>
            </w:r>
          </w:p>
          <w:tbl>
            <w:tblPr>
              <w:tblStyle w:val="TableGrid"/>
              <w:tblW w:w="8806" w:type="dxa"/>
              <w:tblLook w:val="04A0" w:firstRow="1" w:lastRow="0" w:firstColumn="1" w:lastColumn="0" w:noHBand="0" w:noVBand="1"/>
            </w:tblPr>
            <w:tblGrid>
              <w:gridCol w:w="491"/>
              <w:gridCol w:w="947"/>
              <w:gridCol w:w="1305"/>
              <w:gridCol w:w="1280"/>
              <w:gridCol w:w="2220"/>
              <w:gridCol w:w="2563"/>
            </w:tblGrid>
            <w:tr w:rsidR="0035229F" w:rsidRPr="00974747" w14:paraId="354BFD43" w14:textId="77777777" w:rsidTr="003F7E15">
              <w:trPr>
                <w:cnfStyle w:val="100000000000" w:firstRow="1" w:lastRow="0" w:firstColumn="0" w:lastColumn="0" w:oddVBand="0" w:evenVBand="0" w:oddHBand="0" w:evenHBand="0" w:firstRowFirstColumn="0" w:firstRowLastColumn="0" w:lastRowFirstColumn="0" w:lastRowLastColumn="0"/>
              </w:trPr>
              <w:tc>
                <w:tcPr>
                  <w:tcW w:w="493" w:type="dxa"/>
                  <w:shd w:val="clear" w:color="auto" w:fill="A8D08D" w:themeFill="accent6" w:themeFillTint="99"/>
                  <w:vAlign w:val="center"/>
                </w:tcPr>
                <w:p w14:paraId="281DEE35" w14:textId="77777777" w:rsidR="0035229F" w:rsidRPr="00974747" w:rsidRDefault="0035229F" w:rsidP="003F7E15">
                  <w:pPr>
                    <w:rPr>
                      <w:b w:val="0"/>
                      <w:bCs/>
                      <w:sz w:val="22"/>
                      <w:szCs w:val="22"/>
                    </w:rPr>
                  </w:pPr>
                  <w:r w:rsidRPr="00974747">
                    <w:rPr>
                      <w:bCs/>
                      <w:sz w:val="22"/>
                      <w:szCs w:val="22"/>
                    </w:rPr>
                    <w:t>No</w:t>
                  </w:r>
                </w:p>
              </w:tc>
              <w:tc>
                <w:tcPr>
                  <w:tcW w:w="990" w:type="dxa"/>
                  <w:shd w:val="clear" w:color="auto" w:fill="A8D08D" w:themeFill="accent6" w:themeFillTint="99"/>
                  <w:vAlign w:val="center"/>
                </w:tcPr>
                <w:p w14:paraId="1F482F13" w14:textId="77777777" w:rsidR="0035229F" w:rsidRPr="00974747" w:rsidRDefault="0035229F" w:rsidP="003F7E15">
                  <w:pPr>
                    <w:rPr>
                      <w:b w:val="0"/>
                      <w:bCs/>
                      <w:sz w:val="22"/>
                      <w:szCs w:val="22"/>
                    </w:rPr>
                  </w:pPr>
                  <w:r w:rsidRPr="00974747">
                    <w:rPr>
                      <w:bCs/>
                      <w:sz w:val="22"/>
                      <w:szCs w:val="22"/>
                    </w:rPr>
                    <w:t>Data fields</w:t>
                  </w:r>
                </w:p>
              </w:tc>
              <w:tc>
                <w:tcPr>
                  <w:tcW w:w="1306" w:type="dxa"/>
                  <w:shd w:val="clear" w:color="auto" w:fill="A8D08D" w:themeFill="accent6" w:themeFillTint="99"/>
                  <w:vAlign w:val="center"/>
                </w:tcPr>
                <w:p w14:paraId="2F42B67F" w14:textId="77777777" w:rsidR="0035229F" w:rsidRPr="00974747" w:rsidRDefault="0035229F" w:rsidP="003F7E15">
                  <w:pPr>
                    <w:rPr>
                      <w:b w:val="0"/>
                      <w:bCs/>
                      <w:sz w:val="22"/>
                      <w:szCs w:val="22"/>
                    </w:rPr>
                  </w:pPr>
                  <w:r w:rsidRPr="00974747">
                    <w:rPr>
                      <w:bCs/>
                      <w:sz w:val="22"/>
                      <w:szCs w:val="22"/>
                    </w:rPr>
                    <w:t>Description</w:t>
                  </w:r>
                </w:p>
              </w:tc>
              <w:tc>
                <w:tcPr>
                  <w:tcW w:w="236" w:type="dxa"/>
                  <w:shd w:val="clear" w:color="auto" w:fill="A8D08D" w:themeFill="accent6" w:themeFillTint="99"/>
                  <w:vAlign w:val="center"/>
                </w:tcPr>
                <w:p w14:paraId="2D5FE604" w14:textId="77777777" w:rsidR="0035229F" w:rsidRPr="00974747" w:rsidRDefault="0035229F" w:rsidP="003F7E15">
                  <w:pPr>
                    <w:rPr>
                      <w:b w:val="0"/>
                      <w:bCs/>
                      <w:sz w:val="22"/>
                      <w:szCs w:val="22"/>
                    </w:rPr>
                  </w:pPr>
                  <w:r w:rsidRPr="00974747">
                    <w:rPr>
                      <w:bCs/>
                      <w:sz w:val="22"/>
                      <w:szCs w:val="22"/>
                    </w:rPr>
                    <w:t>Mandatory</w:t>
                  </w:r>
                </w:p>
              </w:tc>
              <w:tc>
                <w:tcPr>
                  <w:tcW w:w="2675" w:type="dxa"/>
                  <w:shd w:val="clear" w:color="auto" w:fill="A8D08D" w:themeFill="accent6" w:themeFillTint="99"/>
                  <w:vAlign w:val="center"/>
                </w:tcPr>
                <w:p w14:paraId="5307E84D" w14:textId="77777777" w:rsidR="0035229F" w:rsidRPr="00974747" w:rsidRDefault="0035229F" w:rsidP="003F7E15">
                  <w:pPr>
                    <w:rPr>
                      <w:b w:val="0"/>
                      <w:bCs/>
                      <w:sz w:val="22"/>
                      <w:szCs w:val="22"/>
                    </w:rPr>
                  </w:pPr>
                  <w:r w:rsidRPr="00974747">
                    <w:rPr>
                      <w:bCs/>
                      <w:sz w:val="22"/>
                      <w:szCs w:val="22"/>
                    </w:rPr>
                    <w:t>Valid condition</w:t>
                  </w:r>
                </w:p>
              </w:tc>
              <w:tc>
                <w:tcPr>
                  <w:tcW w:w="3106" w:type="dxa"/>
                  <w:shd w:val="clear" w:color="auto" w:fill="A8D08D" w:themeFill="accent6" w:themeFillTint="99"/>
                  <w:vAlign w:val="center"/>
                </w:tcPr>
                <w:p w14:paraId="7167C70C" w14:textId="77777777" w:rsidR="0035229F" w:rsidRPr="00974747" w:rsidRDefault="0035229F" w:rsidP="003F7E15">
                  <w:pPr>
                    <w:ind w:right="173"/>
                    <w:rPr>
                      <w:b w:val="0"/>
                      <w:bCs/>
                      <w:sz w:val="22"/>
                      <w:szCs w:val="22"/>
                    </w:rPr>
                  </w:pPr>
                  <w:r w:rsidRPr="00974747">
                    <w:rPr>
                      <w:bCs/>
                      <w:sz w:val="22"/>
                      <w:szCs w:val="22"/>
                    </w:rPr>
                    <w:t>Example</w:t>
                  </w:r>
                </w:p>
              </w:tc>
            </w:tr>
            <w:tr w:rsidR="0035229F" w:rsidRPr="00974747" w14:paraId="21F57436" w14:textId="77777777" w:rsidTr="003F7E15">
              <w:tc>
                <w:tcPr>
                  <w:tcW w:w="493" w:type="dxa"/>
                  <w:vAlign w:val="center"/>
                </w:tcPr>
                <w:p w14:paraId="3F3FCE61" w14:textId="77777777" w:rsidR="0035229F" w:rsidRPr="00974747" w:rsidRDefault="0035229F" w:rsidP="00912A3D">
                  <w:pPr>
                    <w:numPr>
                      <w:ilvl w:val="0"/>
                      <w:numId w:val="8"/>
                    </w:numPr>
                    <w:autoSpaceDE w:val="0"/>
                    <w:autoSpaceDN w:val="0"/>
                    <w:spacing w:before="120" w:line="288" w:lineRule="auto"/>
                    <w:rPr>
                      <w:sz w:val="22"/>
                      <w:szCs w:val="22"/>
                    </w:rPr>
                  </w:pPr>
                </w:p>
              </w:tc>
              <w:tc>
                <w:tcPr>
                  <w:tcW w:w="990" w:type="dxa"/>
                  <w:vAlign w:val="center"/>
                </w:tcPr>
                <w:p w14:paraId="0DDD2D51" w14:textId="77777777" w:rsidR="0035229F" w:rsidRPr="00974747" w:rsidRDefault="0035229F" w:rsidP="003F7E15">
                  <w:pPr>
                    <w:spacing w:before="0" w:line="240" w:lineRule="auto"/>
                    <w:rPr>
                      <w:color w:val="000000"/>
                      <w:sz w:val="22"/>
                      <w:szCs w:val="22"/>
                    </w:rPr>
                  </w:pPr>
                  <w:r w:rsidRPr="00974747">
                    <w:rPr>
                      <w:color w:val="000000"/>
                      <w:sz w:val="22"/>
                      <w:szCs w:val="22"/>
                    </w:rPr>
                    <w:t>Course ID</w:t>
                  </w:r>
                </w:p>
              </w:tc>
              <w:tc>
                <w:tcPr>
                  <w:tcW w:w="1306" w:type="dxa"/>
                  <w:vAlign w:val="center"/>
                </w:tcPr>
                <w:p w14:paraId="79203A3D" w14:textId="77777777" w:rsidR="0035229F" w:rsidRPr="00974747" w:rsidRDefault="0035229F" w:rsidP="003F7E15">
                  <w:pPr>
                    <w:rPr>
                      <w:sz w:val="22"/>
                      <w:szCs w:val="22"/>
                    </w:rPr>
                  </w:pPr>
                  <w:r w:rsidRPr="00974747">
                    <w:rPr>
                      <w:color w:val="000000"/>
                      <w:sz w:val="22"/>
                      <w:szCs w:val="22"/>
                    </w:rPr>
                    <w:t>Mã học phần</w:t>
                  </w:r>
                </w:p>
              </w:tc>
              <w:tc>
                <w:tcPr>
                  <w:tcW w:w="236" w:type="dxa"/>
                  <w:vAlign w:val="center"/>
                </w:tcPr>
                <w:p w14:paraId="646730BE" w14:textId="77777777" w:rsidR="0035229F" w:rsidRPr="00974747" w:rsidRDefault="0035229F" w:rsidP="003F7E15">
                  <w:pPr>
                    <w:rPr>
                      <w:sz w:val="22"/>
                      <w:szCs w:val="22"/>
                    </w:rPr>
                  </w:pPr>
                  <w:r w:rsidRPr="00974747">
                    <w:rPr>
                      <w:color w:val="000000"/>
                      <w:sz w:val="22"/>
                      <w:szCs w:val="22"/>
                    </w:rPr>
                    <w:t>Có</w:t>
                  </w:r>
                </w:p>
              </w:tc>
              <w:tc>
                <w:tcPr>
                  <w:tcW w:w="2675" w:type="dxa"/>
                  <w:vAlign w:val="center"/>
                </w:tcPr>
                <w:p w14:paraId="65C5C928" w14:textId="77777777" w:rsidR="0035229F" w:rsidRPr="00974747" w:rsidRDefault="0035229F" w:rsidP="003F7E15">
                  <w:pPr>
                    <w:rPr>
                      <w:sz w:val="22"/>
                      <w:szCs w:val="22"/>
                    </w:rPr>
                  </w:pPr>
                  <w:r w:rsidRPr="00974747">
                    <w:rPr>
                      <w:color w:val="000000"/>
                      <w:sz w:val="22"/>
                      <w:szCs w:val="22"/>
                    </w:rPr>
                    <w:t>Không trùng lặp, hợp lệ</w:t>
                  </w:r>
                </w:p>
              </w:tc>
              <w:tc>
                <w:tcPr>
                  <w:tcW w:w="3106" w:type="dxa"/>
                  <w:vAlign w:val="center"/>
                </w:tcPr>
                <w:p w14:paraId="6FC2DF17" w14:textId="77777777" w:rsidR="0035229F" w:rsidRPr="00974747" w:rsidRDefault="0035229F" w:rsidP="003F7E15">
                  <w:pPr>
                    <w:rPr>
                      <w:sz w:val="22"/>
                      <w:szCs w:val="22"/>
                    </w:rPr>
                  </w:pPr>
                  <w:r w:rsidRPr="00974747">
                    <w:rPr>
                      <w:color w:val="000000"/>
                      <w:sz w:val="22"/>
                      <w:szCs w:val="22"/>
                    </w:rPr>
                    <w:t>IT1013</w:t>
                  </w:r>
                </w:p>
              </w:tc>
            </w:tr>
            <w:tr w:rsidR="0035229F" w:rsidRPr="00974747" w14:paraId="4820DAE1" w14:textId="77777777" w:rsidTr="003F7E15">
              <w:tc>
                <w:tcPr>
                  <w:tcW w:w="493" w:type="dxa"/>
                  <w:vAlign w:val="center"/>
                </w:tcPr>
                <w:p w14:paraId="60780306" w14:textId="77777777" w:rsidR="0035229F" w:rsidRPr="00974747" w:rsidRDefault="0035229F" w:rsidP="00912A3D">
                  <w:pPr>
                    <w:numPr>
                      <w:ilvl w:val="0"/>
                      <w:numId w:val="8"/>
                    </w:numPr>
                    <w:autoSpaceDE w:val="0"/>
                    <w:autoSpaceDN w:val="0"/>
                    <w:spacing w:before="120" w:line="288" w:lineRule="auto"/>
                    <w:rPr>
                      <w:sz w:val="22"/>
                      <w:szCs w:val="22"/>
                    </w:rPr>
                  </w:pPr>
                </w:p>
              </w:tc>
              <w:tc>
                <w:tcPr>
                  <w:tcW w:w="990" w:type="dxa"/>
                  <w:vAlign w:val="center"/>
                </w:tcPr>
                <w:p w14:paraId="7718DAFD" w14:textId="77777777" w:rsidR="0035229F" w:rsidRPr="00974747" w:rsidRDefault="0035229F" w:rsidP="003F7E15">
                  <w:pPr>
                    <w:rPr>
                      <w:sz w:val="22"/>
                      <w:szCs w:val="22"/>
                    </w:rPr>
                  </w:pPr>
                  <w:r w:rsidRPr="00974747">
                    <w:rPr>
                      <w:color w:val="000000"/>
                      <w:sz w:val="22"/>
                      <w:szCs w:val="22"/>
                    </w:rPr>
                    <w:t>Course Name</w:t>
                  </w:r>
                </w:p>
              </w:tc>
              <w:tc>
                <w:tcPr>
                  <w:tcW w:w="1306" w:type="dxa"/>
                  <w:vAlign w:val="center"/>
                </w:tcPr>
                <w:p w14:paraId="0F9605A3" w14:textId="77777777" w:rsidR="0035229F" w:rsidRPr="00974747" w:rsidRDefault="0035229F" w:rsidP="003F7E15">
                  <w:pPr>
                    <w:rPr>
                      <w:sz w:val="22"/>
                      <w:szCs w:val="22"/>
                    </w:rPr>
                  </w:pPr>
                  <w:r w:rsidRPr="00974747">
                    <w:rPr>
                      <w:color w:val="000000"/>
                      <w:sz w:val="22"/>
                      <w:szCs w:val="22"/>
                    </w:rPr>
                    <w:t>Tên học phần</w:t>
                  </w:r>
                </w:p>
              </w:tc>
              <w:tc>
                <w:tcPr>
                  <w:tcW w:w="236" w:type="dxa"/>
                  <w:vAlign w:val="center"/>
                </w:tcPr>
                <w:p w14:paraId="0962FD15" w14:textId="77777777" w:rsidR="0035229F" w:rsidRPr="00974747" w:rsidRDefault="0035229F" w:rsidP="003F7E15">
                  <w:pPr>
                    <w:rPr>
                      <w:sz w:val="22"/>
                      <w:szCs w:val="22"/>
                    </w:rPr>
                  </w:pPr>
                  <w:r w:rsidRPr="00974747">
                    <w:rPr>
                      <w:color w:val="000000"/>
                      <w:sz w:val="22"/>
                      <w:szCs w:val="22"/>
                    </w:rPr>
                    <w:t>Có</w:t>
                  </w:r>
                </w:p>
              </w:tc>
              <w:tc>
                <w:tcPr>
                  <w:tcW w:w="2675" w:type="dxa"/>
                  <w:vAlign w:val="center"/>
                </w:tcPr>
                <w:p w14:paraId="3593D151" w14:textId="77777777" w:rsidR="0035229F" w:rsidRPr="00974747" w:rsidRDefault="0035229F" w:rsidP="003F7E15">
                  <w:pPr>
                    <w:rPr>
                      <w:sz w:val="22"/>
                      <w:szCs w:val="22"/>
                    </w:rPr>
                  </w:pPr>
                  <w:r w:rsidRPr="00974747">
                    <w:rPr>
                      <w:color w:val="000000"/>
                      <w:sz w:val="22"/>
                      <w:szCs w:val="22"/>
                    </w:rPr>
                    <w:t>Không chứa ký tự đặc biệt</w:t>
                  </w:r>
                </w:p>
              </w:tc>
              <w:tc>
                <w:tcPr>
                  <w:tcW w:w="3106" w:type="dxa"/>
                  <w:vAlign w:val="center"/>
                </w:tcPr>
                <w:p w14:paraId="02D1DD3B" w14:textId="77777777" w:rsidR="0035229F" w:rsidRPr="00974747" w:rsidRDefault="0035229F" w:rsidP="003F7E15">
                  <w:pPr>
                    <w:rPr>
                      <w:sz w:val="22"/>
                      <w:szCs w:val="22"/>
                    </w:rPr>
                  </w:pPr>
                  <w:r w:rsidRPr="00974747">
                    <w:rPr>
                      <w:color w:val="000000"/>
                      <w:sz w:val="22"/>
                      <w:szCs w:val="22"/>
                    </w:rPr>
                    <w:t>Lập trình C</w:t>
                  </w:r>
                </w:p>
              </w:tc>
            </w:tr>
            <w:tr w:rsidR="0035229F" w:rsidRPr="00974747" w14:paraId="42DA84A5" w14:textId="77777777" w:rsidTr="003F7E15">
              <w:tc>
                <w:tcPr>
                  <w:tcW w:w="493" w:type="dxa"/>
                  <w:vAlign w:val="center"/>
                </w:tcPr>
                <w:p w14:paraId="2F79B74B" w14:textId="77777777" w:rsidR="0035229F" w:rsidRPr="00974747" w:rsidRDefault="0035229F" w:rsidP="00912A3D">
                  <w:pPr>
                    <w:numPr>
                      <w:ilvl w:val="0"/>
                      <w:numId w:val="8"/>
                    </w:numPr>
                    <w:autoSpaceDE w:val="0"/>
                    <w:autoSpaceDN w:val="0"/>
                    <w:spacing w:before="120" w:line="288" w:lineRule="auto"/>
                    <w:rPr>
                      <w:sz w:val="22"/>
                      <w:szCs w:val="22"/>
                    </w:rPr>
                  </w:pPr>
                </w:p>
              </w:tc>
              <w:tc>
                <w:tcPr>
                  <w:tcW w:w="990" w:type="dxa"/>
                  <w:vAlign w:val="center"/>
                </w:tcPr>
                <w:p w14:paraId="6B7982A6" w14:textId="77777777" w:rsidR="0035229F" w:rsidRPr="00974747" w:rsidRDefault="0035229F" w:rsidP="003F7E15">
                  <w:pPr>
                    <w:rPr>
                      <w:sz w:val="22"/>
                      <w:szCs w:val="22"/>
                    </w:rPr>
                  </w:pPr>
                  <w:r w:rsidRPr="00974747">
                    <w:rPr>
                      <w:color w:val="000000"/>
                      <w:sz w:val="22"/>
                      <w:szCs w:val="22"/>
                    </w:rPr>
                    <w:t>Course Credit</w:t>
                  </w:r>
                </w:p>
              </w:tc>
              <w:tc>
                <w:tcPr>
                  <w:tcW w:w="1306" w:type="dxa"/>
                  <w:vAlign w:val="center"/>
                </w:tcPr>
                <w:p w14:paraId="2F96024E" w14:textId="77777777" w:rsidR="0035229F" w:rsidRPr="00974747" w:rsidRDefault="0035229F" w:rsidP="003F7E15">
                  <w:pPr>
                    <w:rPr>
                      <w:sz w:val="22"/>
                      <w:szCs w:val="22"/>
                    </w:rPr>
                  </w:pPr>
                  <w:r w:rsidRPr="00974747">
                    <w:rPr>
                      <w:color w:val="000000"/>
                      <w:sz w:val="22"/>
                      <w:szCs w:val="22"/>
                    </w:rPr>
                    <w:t>Số tín chỉ</w:t>
                  </w:r>
                </w:p>
              </w:tc>
              <w:tc>
                <w:tcPr>
                  <w:tcW w:w="236" w:type="dxa"/>
                  <w:vAlign w:val="center"/>
                </w:tcPr>
                <w:p w14:paraId="28E348AC" w14:textId="77777777" w:rsidR="0035229F" w:rsidRPr="00974747" w:rsidRDefault="0035229F" w:rsidP="003F7E15">
                  <w:pPr>
                    <w:rPr>
                      <w:sz w:val="22"/>
                      <w:szCs w:val="22"/>
                    </w:rPr>
                  </w:pPr>
                  <w:r w:rsidRPr="00974747">
                    <w:rPr>
                      <w:color w:val="000000"/>
                      <w:sz w:val="22"/>
                      <w:szCs w:val="22"/>
                    </w:rPr>
                    <w:t>Có</w:t>
                  </w:r>
                </w:p>
              </w:tc>
              <w:tc>
                <w:tcPr>
                  <w:tcW w:w="2675" w:type="dxa"/>
                  <w:vAlign w:val="center"/>
                </w:tcPr>
                <w:p w14:paraId="3267BC43" w14:textId="77777777" w:rsidR="0035229F" w:rsidRPr="00974747" w:rsidRDefault="0035229F" w:rsidP="003F7E15">
                  <w:pPr>
                    <w:rPr>
                      <w:sz w:val="22"/>
                      <w:szCs w:val="22"/>
                    </w:rPr>
                  </w:pPr>
                  <w:r w:rsidRPr="00974747">
                    <w:rPr>
                      <w:color w:val="000000"/>
                      <w:sz w:val="22"/>
                      <w:szCs w:val="22"/>
                    </w:rPr>
                    <w:t>Là số nguyên dương</w:t>
                  </w:r>
                </w:p>
              </w:tc>
              <w:tc>
                <w:tcPr>
                  <w:tcW w:w="3106" w:type="dxa"/>
                  <w:vAlign w:val="center"/>
                </w:tcPr>
                <w:p w14:paraId="50AE1EA5" w14:textId="77777777" w:rsidR="0035229F" w:rsidRPr="00974747" w:rsidRDefault="0035229F" w:rsidP="003F7E15">
                  <w:pPr>
                    <w:rPr>
                      <w:sz w:val="22"/>
                      <w:szCs w:val="22"/>
                    </w:rPr>
                  </w:pPr>
                  <w:r w:rsidRPr="00974747">
                    <w:rPr>
                      <w:color w:val="000000"/>
                      <w:sz w:val="22"/>
                      <w:szCs w:val="22"/>
                    </w:rPr>
                    <w:t>3</w:t>
                  </w:r>
                </w:p>
              </w:tc>
            </w:tr>
          </w:tbl>
          <w:p w14:paraId="541F8C93" w14:textId="77777777" w:rsidR="0035229F" w:rsidRPr="00974747" w:rsidRDefault="0035229F" w:rsidP="00912A3D">
            <w:pPr>
              <w:pStyle w:val="ListParagraph"/>
              <w:numPr>
                <w:ilvl w:val="0"/>
                <w:numId w:val="30"/>
              </w:numPr>
              <w:autoSpaceDE w:val="0"/>
              <w:autoSpaceDN w:val="0"/>
              <w:spacing w:before="120" w:line="288" w:lineRule="auto"/>
              <w:rPr>
                <w:b w:val="0"/>
                <w:bCs/>
                <w:sz w:val="22"/>
                <w:szCs w:val="22"/>
              </w:rPr>
            </w:pPr>
            <w:r w:rsidRPr="00974747">
              <w:rPr>
                <w:bCs/>
                <w:sz w:val="22"/>
                <w:szCs w:val="22"/>
              </w:rPr>
              <w:t>Dữ liệu đầu ra</w:t>
            </w:r>
          </w:p>
          <w:p w14:paraId="5960CD0D" w14:textId="77777777" w:rsidR="0035229F" w:rsidRPr="00974747" w:rsidRDefault="0035229F" w:rsidP="003F7E15">
            <w:pPr>
              <w:pStyle w:val="Caption"/>
              <w:keepNext/>
              <w:rPr>
                <w:sz w:val="22"/>
                <w:szCs w:val="22"/>
              </w:rPr>
            </w:pPr>
            <w:r w:rsidRPr="00974747">
              <w:rPr>
                <w:sz w:val="22"/>
                <w:szCs w:val="22"/>
              </w:rPr>
              <w:t>Bảng đặc tả dữ liệu đầu ra</w:t>
            </w:r>
          </w:p>
          <w:tbl>
            <w:tblPr>
              <w:tblStyle w:val="TableGrid"/>
              <w:tblW w:w="8806" w:type="dxa"/>
              <w:tblLook w:val="04A0" w:firstRow="1" w:lastRow="0" w:firstColumn="1" w:lastColumn="0" w:noHBand="0" w:noVBand="1"/>
            </w:tblPr>
            <w:tblGrid>
              <w:gridCol w:w="625"/>
              <w:gridCol w:w="1350"/>
              <w:gridCol w:w="2250"/>
              <w:gridCol w:w="2700"/>
              <w:gridCol w:w="1881"/>
            </w:tblGrid>
            <w:tr w:rsidR="0035229F" w:rsidRPr="00974747" w14:paraId="2B5843E4" w14:textId="77777777" w:rsidTr="003F7E15">
              <w:trPr>
                <w:cnfStyle w:val="100000000000" w:firstRow="1" w:lastRow="0" w:firstColumn="0" w:lastColumn="0" w:oddVBand="0" w:evenVBand="0" w:oddHBand="0" w:evenHBand="0" w:firstRowFirstColumn="0" w:firstRowLastColumn="0" w:lastRowFirstColumn="0" w:lastRowLastColumn="0"/>
              </w:trPr>
              <w:tc>
                <w:tcPr>
                  <w:tcW w:w="625" w:type="dxa"/>
                  <w:shd w:val="clear" w:color="auto" w:fill="F4B083" w:themeFill="accent2" w:themeFillTint="99"/>
                  <w:vAlign w:val="center"/>
                </w:tcPr>
                <w:p w14:paraId="71A749E8" w14:textId="77777777" w:rsidR="0035229F" w:rsidRPr="00974747" w:rsidRDefault="0035229F" w:rsidP="003F7E15">
                  <w:pPr>
                    <w:widowControl w:val="0"/>
                    <w:ind w:left="4"/>
                    <w:jc w:val="center"/>
                    <w:rPr>
                      <w:b w:val="0"/>
                      <w:bCs/>
                      <w:sz w:val="22"/>
                      <w:szCs w:val="22"/>
                    </w:rPr>
                  </w:pPr>
                  <w:r w:rsidRPr="00974747">
                    <w:rPr>
                      <w:bCs/>
                      <w:sz w:val="22"/>
                      <w:szCs w:val="22"/>
                    </w:rPr>
                    <w:t>No</w:t>
                  </w:r>
                </w:p>
              </w:tc>
              <w:tc>
                <w:tcPr>
                  <w:tcW w:w="1350" w:type="dxa"/>
                  <w:shd w:val="clear" w:color="auto" w:fill="F4B083" w:themeFill="accent2" w:themeFillTint="99"/>
                  <w:vAlign w:val="center"/>
                </w:tcPr>
                <w:p w14:paraId="39CB2F7C" w14:textId="77777777" w:rsidR="0035229F" w:rsidRPr="00974747" w:rsidRDefault="0035229F" w:rsidP="003F7E15">
                  <w:pPr>
                    <w:widowControl w:val="0"/>
                    <w:ind w:left="4"/>
                    <w:jc w:val="center"/>
                    <w:rPr>
                      <w:b w:val="0"/>
                      <w:bCs/>
                      <w:sz w:val="22"/>
                      <w:szCs w:val="22"/>
                    </w:rPr>
                  </w:pPr>
                  <w:r w:rsidRPr="00974747">
                    <w:rPr>
                      <w:bCs/>
                      <w:sz w:val="22"/>
                      <w:szCs w:val="22"/>
                    </w:rPr>
                    <w:t>Data fields</w:t>
                  </w:r>
                </w:p>
              </w:tc>
              <w:tc>
                <w:tcPr>
                  <w:tcW w:w="2250" w:type="dxa"/>
                  <w:shd w:val="clear" w:color="auto" w:fill="F4B083" w:themeFill="accent2" w:themeFillTint="99"/>
                  <w:vAlign w:val="center"/>
                </w:tcPr>
                <w:p w14:paraId="42E97898" w14:textId="77777777" w:rsidR="0035229F" w:rsidRPr="00974747" w:rsidRDefault="0035229F" w:rsidP="003F7E15">
                  <w:pPr>
                    <w:widowControl w:val="0"/>
                    <w:ind w:left="4"/>
                    <w:jc w:val="center"/>
                    <w:rPr>
                      <w:b w:val="0"/>
                      <w:bCs/>
                      <w:sz w:val="22"/>
                      <w:szCs w:val="22"/>
                    </w:rPr>
                  </w:pPr>
                  <w:r w:rsidRPr="00974747">
                    <w:rPr>
                      <w:bCs/>
                      <w:sz w:val="22"/>
                      <w:szCs w:val="22"/>
                    </w:rPr>
                    <w:t>Description</w:t>
                  </w:r>
                </w:p>
              </w:tc>
              <w:tc>
                <w:tcPr>
                  <w:tcW w:w="2700" w:type="dxa"/>
                  <w:shd w:val="clear" w:color="auto" w:fill="F4B083" w:themeFill="accent2" w:themeFillTint="99"/>
                  <w:vAlign w:val="center"/>
                </w:tcPr>
                <w:p w14:paraId="11C4432D" w14:textId="77777777" w:rsidR="0035229F" w:rsidRPr="00974747" w:rsidRDefault="0035229F" w:rsidP="003F7E15">
                  <w:pPr>
                    <w:widowControl w:val="0"/>
                    <w:ind w:left="4"/>
                    <w:jc w:val="center"/>
                    <w:rPr>
                      <w:b w:val="0"/>
                      <w:bCs/>
                      <w:sz w:val="22"/>
                      <w:szCs w:val="22"/>
                    </w:rPr>
                  </w:pPr>
                  <w:r w:rsidRPr="00974747">
                    <w:rPr>
                      <w:bCs/>
                      <w:sz w:val="22"/>
                      <w:szCs w:val="22"/>
                    </w:rPr>
                    <w:t>Display format</w:t>
                  </w:r>
                </w:p>
              </w:tc>
              <w:tc>
                <w:tcPr>
                  <w:tcW w:w="1881" w:type="dxa"/>
                  <w:shd w:val="clear" w:color="auto" w:fill="F4B083" w:themeFill="accent2" w:themeFillTint="99"/>
                  <w:vAlign w:val="center"/>
                </w:tcPr>
                <w:p w14:paraId="3151D4AA" w14:textId="77777777" w:rsidR="0035229F" w:rsidRPr="00974747" w:rsidRDefault="0035229F" w:rsidP="003F7E15">
                  <w:pPr>
                    <w:widowControl w:val="0"/>
                    <w:ind w:left="4"/>
                    <w:jc w:val="center"/>
                    <w:rPr>
                      <w:b w:val="0"/>
                      <w:bCs/>
                      <w:sz w:val="22"/>
                      <w:szCs w:val="22"/>
                    </w:rPr>
                  </w:pPr>
                  <w:r w:rsidRPr="00974747">
                    <w:rPr>
                      <w:bCs/>
                      <w:sz w:val="22"/>
                      <w:szCs w:val="22"/>
                    </w:rPr>
                    <w:t>Example</w:t>
                  </w:r>
                </w:p>
              </w:tc>
            </w:tr>
            <w:tr w:rsidR="0035229F" w:rsidRPr="00974747" w14:paraId="2ACB7D91" w14:textId="77777777" w:rsidTr="003F7E15">
              <w:tc>
                <w:tcPr>
                  <w:tcW w:w="625" w:type="dxa"/>
                  <w:vAlign w:val="center"/>
                </w:tcPr>
                <w:p w14:paraId="74315C44" w14:textId="77777777" w:rsidR="0035229F" w:rsidRPr="00974747" w:rsidRDefault="0035229F" w:rsidP="00912A3D">
                  <w:pPr>
                    <w:pStyle w:val="ListParagraph"/>
                    <w:numPr>
                      <w:ilvl w:val="0"/>
                      <w:numId w:val="12"/>
                    </w:numPr>
                    <w:spacing w:before="60" w:after="0" w:line="240" w:lineRule="auto"/>
                    <w:jc w:val="center"/>
                    <w:rPr>
                      <w:sz w:val="22"/>
                      <w:szCs w:val="22"/>
                    </w:rPr>
                  </w:pPr>
                </w:p>
              </w:tc>
              <w:tc>
                <w:tcPr>
                  <w:tcW w:w="1350" w:type="dxa"/>
                  <w:vAlign w:val="center"/>
                </w:tcPr>
                <w:p w14:paraId="24AD7FC3" w14:textId="77777777" w:rsidR="0035229F" w:rsidRPr="00974747" w:rsidRDefault="0035229F" w:rsidP="003F7E15">
                  <w:pPr>
                    <w:rPr>
                      <w:sz w:val="22"/>
                      <w:szCs w:val="22"/>
                    </w:rPr>
                  </w:pPr>
                  <w:r w:rsidRPr="00974747">
                    <w:rPr>
                      <w:color w:val="000000"/>
                      <w:sz w:val="22"/>
                      <w:szCs w:val="22"/>
                    </w:rPr>
                    <w:t>Thông báo</w:t>
                  </w:r>
                </w:p>
              </w:tc>
              <w:tc>
                <w:tcPr>
                  <w:tcW w:w="2250" w:type="dxa"/>
                  <w:vAlign w:val="center"/>
                </w:tcPr>
                <w:p w14:paraId="2F0B1443" w14:textId="77777777" w:rsidR="0035229F" w:rsidRPr="00974747" w:rsidRDefault="0035229F" w:rsidP="003F7E15">
                  <w:pPr>
                    <w:rPr>
                      <w:sz w:val="22"/>
                      <w:szCs w:val="22"/>
                    </w:rPr>
                  </w:pPr>
                  <w:r w:rsidRPr="00974747">
                    <w:rPr>
                      <w:color w:val="000000"/>
                      <w:sz w:val="22"/>
                      <w:szCs w:val="22"/>
                    </w:rPr>
                    <w:t>Kết quả xử lý</w:t>
                  </w:r>
                </w:p>
              </w:tc>
              <w:tc>
                <w:tcPr>
                  <w:tcW w:w="2700" w:type="dxa"/>
                  <w:vAlign w:val="center"/>
                </w:tcPr>
                <w:p w14:paraId="57151F90" w14:textId="77777777" w:rsidR="0035229F" w:rsidRPr="00974747" w:rsidRDefault="0035229F" w:rsidP="003F7E15">
                  <w:pPr>
                    <w:rPr>
                      <w:sz w:val="22"/>
                      <w:szCs w:val="22"/>
                    </w:rPr>
                  </w:pPr>
                  <w:r w:rsidRPr="00974747">
                    <w:rPr>
                      <w:color w:val="000000"/>
                      <w:sz w:val="22"/>
                      <w:szCs w:val="22"/>
                    </w:rPr>
                    <w:t>Text</w:t>
                  </w:r>
                </w:p>
              </w:tc>
              <w:tc>
                <w:tcPr>
                  <w:tcW w:w="1881" w:type="dxa"/>
                  <w:vAlign w:val="center"/>
                </w:tcPr>
                <w:p w14:paraId="6068AD41" w14:textId="77777777" w:rsidR="0035229F" w:rsidRPr="00974747" w:rsidRDefault="0035229F" w:rsidP="003F7E15">
                  <w:pPr>
                    <w:rPr>
                      <w:sz w:val="22"/>
                      <w:szCs w:val="22"/>
                    </w:rPr>
                  </w:pPr>
                  <w:r w:rsidRPr="00974747">
                    <w:rPr>
                      <w:color w:val="000000"/>
                      <w:sz w:val="22"/>
                      <w:szCs w:val="22"/>
                    </w:rPr>
                    <w:t>"Thêm học phần thành công"</w:t>
                  </w:r>
                </w:p>
              </w:tc>
            </w:tr>
          </w:tbl>
          <w:p w14:paraId="5B9CED2E" w14:textId="77777777" w:rsidR="0035229F" w:rsidRPr="00E87E4D" w:rsidRDefault="0035229F" w:rsidP="003F7E15">
            <w:pPr>
              <w:autoSpaceDE w:val="0"/>
              <w:autoSpaceDN w:val="0"/>
              <w:spacing w:before="120" w:line="288" w:lineRule="auto"/>
              <w:rPr>
                <w:sz w:val="22"/>
                <w:szCs w:val="22"/>
              </w:rPr>
            </w:pPr>
            <w:bookmarkStart w:id="55" w:name="_MON_1662905405"/>
            <w:bookmarkEnd w:id="55"/>
          </w:p>
        </w:tc>
      </w:tr>
    </w:tbl>
    <w:p w14:paraId="78A9A67F" w14:textId="22E704B4" w:rsidR="00EF325E" w:rsidRPr="00EF325E" w:rsidRDefault="00EF325E" w:rsidP="002239AC">
      <w:pPr>
        <w:pStyle w:val="Heading3"/>
        <w:numPr>
          <w:ilvl w:val="2"/>
          <w:numId w:val="64"/>
        </w:numPr>
      </w:pPr>
      <w:bookmarkStart w:id="56" w:name="_Toc186524646"/>
      <w:r>
        <w:t xml:space="preserve">Đặc tả use case </w:t>
      </w:r>
      <w:r w:rsidRPr="002239AC">
        <w:t>00</w:t>
      </w:r>
      <w:r>
        <w:t>5</w:t>
      </w:r>
      <w:bookmarkEnd w:id="56"/>
    </w:p>
    <w:tbl>
      <w:tblPr>
        <w:tblStyle w:val="TableGrid"/>
        <w:tblW w:w="0" w:type="auto"/>
        <w:tblLook w:val="04A0" w:firstRow="1" w:lastRow="0" w:firstColumn="1" w:lastColumn="0" w:noHBand="0" w:noVBand="1"/>
      </w:tblPr>
      <w:tblGrid>
        <w:gridCol w:w="8771"/>
      </w:tblGrid>
      <w:tr w:rsidR="00493537" w:rsidRPr="00974747" w14:paraId="45712A12" w14:textId="77777777" w:rsidTr="00E80C36">
        <w:trPr>
          <w:cnfStyle w:val="100000000000" w:firstRow="1" w:lastRow="0" w:firstColumn="0" w:lastColumn="0" w:oddVBand="0" w:evenVBand="0" w:oddHBand="0" w:evenHBand="0" w:firstRowFirstColumn="0" w:firstRowLastColumn="0" w:lastRowFirstColumn="0" w:lastRowLastColumn="0"/>
        </w:trPr>
        <w:tc>
          <w:tcPr>
            <w:tcW w:w="8771" w:type="dxa"/>
          </w:tcPr>
          <w:p w14:paraId="7B0641F7" w14:textId="77777777" w:rsidR="00493537" w:rsidRPr="00EF325E" w:rsidRDefault="00493537">
            <w:pPr>
              <w:jc w:val="center"/>
              <w:rPr>
                <w:b w:val="0"/>
                <w:bCs/>
                <w:sz w:val="28"/>
                <w:szCs w:val="28"/>
              </w:rPr>
            </w:pPr>
            <w:r w:rsidRPr="00EF325E">
              <w:rPr>
                <w:bCs/>
                <w:sz w:val="28"/>
                <w:szCs w:val="28"/>
              </w:rPr>
              <w:t>Use Case “Chỉnh sửa lớp học”</w:t>
            </w:r>
          </w:p>
          <w:p w14:paraId="3A1D9BFD" w14:textId="77777777" w:rsidR="00493537" w:rsidRPr="00974747" w:rsidRDefault="00493537" w:rsidP="00912A3D">
            <w:pPr>
              <w:pStyle w:val="ListParagraph"/>
              <w:numPr>
                <w:ilvl w:val="0"/>
                <w:numId w:val="20"/>
              </w:numPr>
              <w:autoSpaceDE w:val="0"/>
              <w:autoSpaceDN w:val="0"/>
              <w:spacing w:before="120" w:line="288" w:lineRule="auto"/>
              <w:rPr>
                <w:b w:val="0"/>
                <w:bCs/>
                <w:sz w:val="22"/>
                <w:szCs w:val="22"/>
              </w:rPr>
            </w:pPr>
            <w:r w:rsidRPr="00974747">
              <w:rPr>
                <w:bCs/>
                <w:sz w:val="22"/>
                <w:szCs w:val="22"/>
              </w:rPr>
              <w:t>Mã use case</w:t>
            </w:r>
          </w:p>
          <w:p w14:paraId="1CF60B1C" w14:textId="77777777" w:rsidR="00493537" w:rsidRPr="00CD341D" w:rsidRDefault="00493537">
            <w:pPr>
              <w:pStyle w:val="ListParagraph"/>
              <w:rPr>
                <w:b w:val="0"/>
                <w:bCs/>
                <w:sz w:val="22"/>
                <w:szCs w:val="22"/>
              </w:rPr>
            </w:pPr>
            <w:r w:rsidRPr="00CD341D">
              <w:rPr>
                <w:b w:val="0"/>
                <w:bCs/>
                <w:sz w:val="22"/>
                <w:szCs w:val="22"/>
              </w:rPr>
              <w:t>UC005</w:t>
            </w:r>
          </w:p>
          <w:p w14:paraId="2614EE9D" w14:textId="77777777" w:rsidR="00493537" w:rsidRPr="00974747" w:rsidRDefault="00493537" w:rsidP="00912A3D">
            <w:pPr>
              <w:pStyle w:val="ListParagraph"/>
              <w:numPr>
                <w:ilvl w:val="0"/>
                <w:numId w:val="20"/>
              </w:numPr>
              <w:autoSpaceDE w:val="0"/>
              <w:autoSpaceDN w:val="0"/>
              <w:spacing w:before="120" w:line="288" w:lineRule="auto"/>
              <w:rPr>
                <w:b w:val="0"/>
                <w:bCs/>
                <w:sz w:val="22"/>
                <w:szCs w:val="22"/>
              </w:rPr>
            </w:pPr>
            <w:r w:rsidRPr="00974747">
              <w:rPr>
                <w:bCs/>
                <w:sz w:val="22"/>
                <w:szCs w:val="22"/>
              </w:rPr>
              <w:t>Mô tả ngắn gọn</w:t>
            </w:r>
          </w:p>
          <w:p w14:paraId="0C12D4C8" w14:textId="77777777" w:rsidR="00493537" w:rsidRPr="00CD341D" w:rsidRDefault="00493537">
            <w:pPr>
              <w:pStyle w:val="ListParagraph"/>
              <w:rPr>
                <w:b w:val="0"/>
                <w:bCs/>
                <w:sz w:val="22"/>
                <w:szCs w:val="22"/>
              </w:rPr>
            </w:pPr>
            <w:r w:rsidRPr="00CD341D">
              <w:rPr>
                <w:b w:val="0"/>
                <w:bCs/>
                <w:sz w:val="22"/>
                <w:szCs w:val="22"/>
              </w:rPr>
              <w:t>Use case này miêu tả sự tương tác giữa admin và hệ thống khi admin muốn chỉnh sửa thông tin của một lớp học.</w:t>
            </w:r>
          </w:p>
          <w:p w14:paraId="4979A4AB" w14:textId="77777777" w:rsidR="00493537" w:rsidRPr="00974747" w:rsidRDefault="00493537" w:rsidP="00912A3D">
            <w:pPr>
              <w:pStyle w:val="ListParagraph"/>
              <w:numPr>
                <w:ilvl w:val="0"/>
                <w:numId w:val="20"/>
              </w:numPr>
              <w:autoSpaceDE w:val="0"/>
              <w:autoSpaceDN w:val="0"/>
              <w:spacing w:before="120" w:line="288" w:lineRule="auto"/>
              <w:rPr>
                <w:b w:val="0"/>
                <w:bCs/>
                <w:sz w:val="22"/>
                <w:szCs w:val="22"/>
              </w:rPr>
            </w:pPr>
            <w:r w:rsidRPr="00974747">
              <w:rPr>
                <w:bCs/>
                <w:sz w:val="22"/>
                <w:szCs w:val="22"/>
              </w:rPr>
              <w:t>Tác nhân</w:t>
            </w:r>
          </w:p>
          <w:p w14:paraId="5AAF0DCF" w14:textId="77777777" w:rsidR="00493537" w:rsidRPr="00E32802" w:rsidRDefault="00493537" w:rsidP="00912A3D">
            <w:pPr>
              <w:pStyle w:val="ListParagraph"/>
              <w:numPr>
                <w:ilvl w:val="0"/>
                <w:numId w:val="19"/>
              </w:numPr>
              <w:autoSpaceDE w:val="0"/>
              <w:autoSpaceDN w:val="0"/>
              <w:spacing w:before="120" w:line="288" w:lineRule="auto"/>
              <w:rPr>
                <w:b w:val="0"/>
                <w:bCs/>
                <w:sz w:val="22"/>
                <w:szCs w:val="22"/>
              </w:rPr>
            </w:pPr>
            <w:r w:rsidRPr="00E32802">
              <w:rPr>
                <w:b w:val="0"/>
                <w:bCs/>
                <w:sz w:val="22"/>
                <w:szCs w:val="22"/>
              </w:rPr>
              <w:t>Admin</w:t>
            </w:r>
          </w:p>
          <w:p w14:paraId="08B1A84D" w14:textId="77777777" w:rsidR="00493537" w:rsidRPr="00E32802" w:rsidRDefault="00493537" w:rsidP="00912A3D">
            <w:pPr>
              <w:pStyle w:val="ListParagraph"/>
              <w:numPr>
                <w:ilvl w:val="0"/>
                <w:numId w:val="20"/>
              </w:numPr>
              <w:autoSpaceDE w:val="0"/>
              <w:autoSpaceDN w:val="0"/>
              <w:spacing w:before="120" w:line="288" w:lineRule="auto"/>
              <w:rPr>
                <w:b w:val="0"/>
                <w:bCs/>
                <w:sz w:val="22"/>
                <w:szCs w:val="22"/>
              </w:rPr>
            </w:pPr>
            <w:r w:rsidRPr="00974747">
              <w:rPr>
                <w:bCs/>
                <w:sz w:val="22"/>
                <w:szCs w:val="22"/>
              </w:rPr>
              <w:t xml:space="preserve">Tiền điều kiện: </w:t>
            </w:r>
            <w:r w:rsidRPr="00E32802">
              <w:rPr>
                <w:b w:val="0"/>
                <w:bCs/>
                <w:sz w:val="22"/>
                <w:szCs w:val="22"/>
              </w:rPr>
              <w:t>Admin đã đăng nhập và có quyền quản lí các học phần và các lớp học</w:t>
            </w:r>
          </w:p>
          <w:p w14:paraId="22924D3E" w14:textId="77777777" w:rsidR="00493537" w:rsidRPr="00974747" w:rsidRDefault="00493537" w:rsidP="00912A3D">
            <w:pPr>
              <w:pStyle w:val="ListParagraph"/>
              <w:numPr>
                <w:ilvl w:val="0"/>
                <w:numId w:val="20"/>
              </w:numPr>
              <w:autoSpaceDE w:val="0"/>
              <w:autoSpaceDN w:val="0"/>
              <w:spacing w:before="120" w:line="288" w:lineRule="auto"/>
              <w:rPr>
                <w:b w:val="0"/>
                <w:bCs/>
                <w:sz w:val="22"/>
                <w:szCs w:val="22"/>
              </w:rPr>
            </w:pPr>
            <w:r w:rsidRPr="00974747">
              <w:rPr>
                <w:bCs/>
                <w:sz w:val="22"/>
                <w:szCs w:val="22"/>
              </w:rPr>
              <w:t>Luồng sự kiện cơ sở</w:t>
            </w:r>
          </w:p>
          <w:p w14:paraId="61AA10FF" w14:textId="77777777" w:rsidR="00493537" w:rsidRPr="00974747" w:rsidRDefault="00493537" w:rsidP="00912A3D">
            <w:pPr>
              <w:pStyle w:val="Caption"/>
              <w:numPr>
                <w:ilvl w:val="0"/>
                <w:numId w:val="25"/>
              </w:numPr>
              <w:autoSpaceDE w:val="0"/>
              <w:autoSpaceDN w:val="0"/>
              <w:spacing w:before="120" w:line="288" w:lineRule="auto"/>
              <w:ind w:left="1161"/>
              <w:jc w:val="both"/>
              <w:rPr>
                <w:b w:val="0"/>
                <w:bCs/>
                <w:sz w:val="22"/>
                <w:szCs w:val="22"/>
              </w:rPr>
            </w:pPr>
            <w:r w:rsidRPr="00974747">
              <w:rPr>
                <w:b w:val="0"/>
                <w:bCs/>
                <w:sz w:val="22"/>
                <w:szCs w:val="22"/>
              </w:rPr>
              <w:t>Admin truy cập danh sách các học phần từ hệ thống.</w:t>
            </w:r>
          </w:p>
          <w:p w14:paraId="545AFFCB" w14:textId="77777777" w:rsidR="00493537" w:rsidRPr="00974747" w:rsidRDefault="00493537" w:rsidP="00912A3D">
            <w:pPr>
              <w:pStyle w:val="Caption"/>
              <w:numPr>
                <w:ilvl w:val="0"/>
                <w:numId w:val="25"/>
              </w:numPr>
              <w:autoSpaceDE w:val="0"/>
              <w:autoSpaceDN w:val="0"/>
              <w:spacing w:before="120" w:line="288" w:lineRule="auto"/>
              <w:ind w:left="1161"/>
              <w:jc w:val="both"/>
              <w:rPr>
                <w:b w:val="0"/>
                <w:bCs/>
                <w:sz w:val="22"/>
                <w:szCs w:val="22"/>
              </w:rPr>
            </w:pPr>
            <w:r w:rsidRPr="00974747">
              <w:rPr>
                <w:b w:val="0"/>
                <w:bCs/>
                <w:sz w:val="22"/>
                <w:szCs w:val="22"/>
              </w:rPr>
              <w:t>Admin chọn một học phần cụ thể.</w:t>
            </w:r>
          </w:p>
          <w:p w14:paraId="421403EF" w14:textId="77777777" w:rsidR="00493537" w:rsidRPr="00974747" w:rsidRDefault="00493537" w:rsidP="00912A3D">
            <w:pPr>
              <w:pStyle w:val="Caption"/>
              <w:numPr>
                <w:ilvl w:val="0"/>
                <w:numId w:val="25"/>
              </w:numPr>
              <w:autoSpaceDE w:val="0"/>
              <w:autoSpaceDN w:val="0"/>
              <w:spacing w:before="120" w:line="288" w:lineRule="auto"/>
              <w:ind w:left="1161"/>
              <w:jc w:val="both"/>
              <w:rPr>
                <w:b w:val="0"/>
                <w:bCs/>
                <w:sz w:val="22"/>
                <w:szCs w:val="22"/>
              </w:rPr>
            </w:pPr>
            <w:r w:rsidRPr="00974747">
              <w:rPr>
                <w:b w:val="0"/>
                <w:bCs/>
                <w:sz w:val="22"/>
                <w:szCs w:val="22"/>
              </w:rPr>
              <w:t>Hệ thống hiển thị danh sách các lớp học của học phần đó.</w:t>
            </w:r>
          </w:p>
          <w:p w14:paraId="14E7C4F7" w14:textId="77777777" w:rsidR="00493537" w:rsidRPr="00974747" w:rsidRDefault="00493537" w:rsidP="00912A3D">
            <w:pPr>
              <w:pStyle w:val="Caption"/>
              <w:numPr>
                <w:ilvl w:val="0"/>
                <w:numId w:val="25"/>
              </w:numPr>
              <w:autoSpaceDE w:val="0"/>
              <w:autoSpaceDN w:val="0"/>
              <w:spacing w:before="120" w:line="288" w:lineRule="auto"/>
              <w:ind w:left="1161"/>
              <w:jc w:val="both"/>
              <w:rPr>
                <w:b w:val="0"/>
                <w:bCs/>
                <w:sz w:val="22"/>
                <w:szCs w:val="22"/>
              </w:rPr>
            </w:pPr>
            <w:r w:rsidRPr="00974747">
              <w:rPr>
                <w:b w:val="0"/>
                <w:bCs/>
                <w:sz w:val="22"/>
                <w:szCs w:val="22"/>
              </w:rPr>
              <w:t>Admin chọn một lớp học cần chỉnh sửa và nhấn chọn chức năng "Update".</w:t>
            </w:r>
          </w:p>
          <w:p w14:paraId="1A7BE2BE" w14:textId="77777777" w:rsidR="00493537" w:rsidRPr="00974747" w:rsidRDefault="00493537" w:rsidP="00912A3D">
            <w:pPr>
              <w:pStyle w:val="Caption"/>
              <w:numPr>
                <w:ilvl w:val="0"/>
                <w:numId w:val="25"/>
              </w:numPr>
              <w:autoSpaceDE w:val="0"/>
              <w:autoSpaceDN w:val="0"/>
              <w:spacing w:before="120" w:line="288" w:lineRule="auto"/>
              <w:ind w:left="1161"/>
              <w:jc w:val="both"/>
              <w:rPr>
                <w:b w:val="0"/>
                <w:bCs/>
                <w:sz w:val="22"/>
                <w:szCs w:val="22"/>
              </w:rPr>
            </w:pPr>
            <w:r w:rsidRPr="00974747">
              <w:rPr>
                <w:b w:val="0"/>
                <w:bCs/>
                <w:sz w:val="22"/>
                <w:szCs w:val="22"/>
              </w:rPr>
              <w:t>Hệ thống hiển thị biểu mẫu yêu cầu nhập thông tin lớp học (Class ID, Teacher ID, Room ID, Time Start, Time End, Day, Course ID).</w:t>
            </w:r>
          </w:p>
          <w:p w14:paraId="1DB6508B" w14:textId="77777777" w:rsidR="00493537" w:rsidRPr="00974747" w:rsidRDefault="00493537" w:rsidP="00912A3D">
            <w:pPr>
              <w:pStyle w:val="Caption"/>
              <w:numPr>
                <w:ilvl w:val="0"/>
                <w:numId w:val="25"/>
              </w:numPr>
              <w:autoSpaceDE w:val="0"/>
              <w:autoSpaceDN w:val="0"/>
              <w:spacing w:before="120" w:line="288" w:lineRule="auto"/>
              <w:ind w:left="1161"/>
              <w:jc w:val="both"/>
              <w:rPr>
                <w:b w:val="0"/>
                <w:bCs/>
                <w:sz w:val="22"/>
                <w:szCs w:val="22"/>
              </w:rPr>
            </w:pPr>
            <w:r w:rsidRPr="00974747">
              <w:rPr>
                <w:b w:val="0"/>
                <w:bCs/>
                <w:sz w:val="22"/>
                <w:szCs w:val="22"/>
              </w:rPr>
              <w:t>Admin nhập thông tin vào biểu mẫu.</w:t>
            </w:r>
          </w:p>
          <w:p w14:paraId="763C9CD7" w14:textId="77777777" w:rsidR="00493537" w:rsidRPr="00974747" w:rsidRDefault="00493537" w:rsidP="00912A3D">
            <w:pPr>
              <w:pStyle w:val="Caption"/>
              <w:numPr>
                <w:ilvl w:val="0"/>
                <w:numId w:val="25"/>
              </w:numPr>
              <w:autoSpaceDE w:val="0"/>
              <w:autoSpaceDN w:val="0"/>
              <w:spacing w:before="120" w:line="288" w:lineRule="auto"/>
              <w:ind w:left="1161"/>
              <w:jc w:val="both"/>
              <w:rPr>
                <w:b w:val="0"/>
                <w:bCs/>
                <w:sz w:val="22"/>
                <w:szCs w:val="22"/>
              </w:rPr>
            </w:pPr>
            <w:r w:rsidRPr="00974747">
              <w:rPr>
                <w:b w:val="0"/>
                <w:bCs/>
                <w:sz w:val="22"/>
                <w:szCs w:val="22"/>
              </w:rPr>
              <w:t>Hệ thống kiểm tra tính hợp lệ của thông tin nhập vào</w:t>
            </w:r>
          </w:p>
          <w:p w14:paraId="0E59D4BA" w14:textId="77777777" w:rsidR="00493537" w:rsidRPr="00974747" w:rsidRDefault="00493537" w:rsidP="00912A3D">
            <w:pPr>
              <w:pStyle w:val="Caption"/>
              <w:numPr>
                <w:ilvl w:val="0"/>
                <w:numId w:val="25"/>
              </w:numPr>
              <w:autoSpaceDE w:val="0"/>
              <w:autoSpaceDN w:val="0"/>
              <w:spacing w:before="120" w:line="288" w:lineRule="auto"/>
              <w:ind w:left="1161"/>
              <w:jc w:val="both"/>
              <w:rPr>
                <w:b w:val="0"/>
                <w:bCs/>
                <w:sz w:val="22"/>
                <w:szCs w:val="22"/>
              </w:rPr>
            </w:pPr>
            <w:r w:rsidRPr="00974747">
              <w:rPr>
                <w:b w:val="0"/>
                <w:bCs/>
                <w:sz w:val="22"/>
                <w:szCs w:val="22"/>
              </w:rPr>
              <w:t>Admin xác nhận hoàn thành và hệ thống cập nhật danh sách lớp học.</w:t>
            </w:r>
          </w:p>
          <w:p w14:paraId="27429759" w14:textId="77777777" w:rsidR="00493537" w:rsidRPr="00974747" w:rsidRDefault="00493537" w:rsidP="00912A3D">
            <w:pPr>
              <w:pStyle w:val="Caption"/>
              <w:numPr>
                <w:ilvl w:val="0"/>
                <w:numId w:val="25"/>
              </w:numPr>
              <w:autoSpaceDE w:val="0"/>
              <w:autoSpaceDN w:val="0"/>
              <w:spacing w:before="120" w:line="288" w:lineRule="auto"/>
              <w:ind w:left="1161"/>
              <w:jc w:val="both"/>
              <w:rPr>
                <w:b w:val="0"/>
                <w:bCs/>
                <w:sz w:val="22"/>
                <w:szCs w:val="22"/>
              </w:rPr>
            </w:pPr>
            <w:r w:rsidRPr="00974747">
              <w:rPr>
                <w:b w:val="0"/>
                <w:bCs/>
                <w:sz w:val="22"/>
                <w:szCs w:val="22"/>
              </w:rPr>
              <w:t>Kết thúc UC.</w:t>
            </w:r>
          </w:p>
          <w:p w14:paraId="40B4F884" w14:textId="77777777" w:rsidR="00493537" w:rsidRPr="00974747" w:rsidRDefault="00493537" w:rsidP="00912A3D">
            <w:pPr>
              <w:pStyle w:val="ListParagraph"/>
              <w:numPr>
                <w:ilvl w:val="0"/>
                <w:numId w:val="20"/>
              </w:numPr>
              <w:autoSpaceDE w:val="0"/>
              <w:autoSpaceDN w:val="0"/>
              <w:spacing w:before="120" w:line="288" w:lineRule="auto"/>
              <w:rPr>
                <w:b w:val="0"/>
                <w:bCs/>
                <w:sz w:val="22"/>
                <w:szCs w:val="22"/>
              </w:rPr>
            </w:pPr>
            <w:r w:rsidRPr="00974747">
              <w:rPr>
                <w:bCs/>
                <w:sz w:val="22"/>
                <w:szCs w:val="22"/>
              </w:rPr>
              <w:t>Luồng sự kiện thay thế</w:t>
            </w:r>
          </w:p>
          <w:p w14:paraId="79AEA8DB" w14:textId="77777777" w:rsidR="00493537" w:rsidRPr="00974747" w:rsidRDefault="00493537">
            <w:pPr>
              <w:pStyle w:val="Caption"/>
              <w:keepNext/>
              <w:rPr>
                <w:sz w:val="22"/>
                <w:szCs w:val="22"/>
              </w:rPr>
            </w:pPr>
            <w:r w:rsidRPr="00974747">
              <w:rPr>
                <w:sz w:val="22"/>
                <w:szCs w:val="22"/>
              </w:rPr>
              <w:t>Bảng N-Các luồng sự kiện thay thế cho thứ tự UC Place</w:t>
            </w:r>
          </w:p>
          <w:tbl>
            <w:tblPr>
              <w:tblStyle w:val="TableGrid"/>
              <w:tblW w:w="0" w:type="auto"/>
              <w:tblLook w:val="04A0" w:firstRow="1" w:lastRow="0" w:firstColumn="1" w:lastColumn="0" w:noHBand="0" w:noVBand="1"/>
            </w:tblPr>
            <w:tblGrid>
              <w:gridCol w:w="604"/>
              <w:gridCol w:w="1097"/>
              <w:gridCol w:w="1499"/>
              <w:gridCol w:w="2463"/>
              <w:gridCol w:w="2882"/>
            </w:tblGrid>
            <w:tr w:rsidR="00493537" w:rsidRPr="00974747" w14:paraId="27005A09" w14:textId="77777777">
              <w:trPr>
                <w:cnfStyle w:val="100000000000" w:firstRow="1" w:lastRow="0" w:firstColumn="0" w:lastColumn="0" w:oddVBand="0" w:evenVBand="0" w:oddHBand="0" w:evenHBand="0" w:firstRowFirstColumn="0" w:firstRowLastColumn="0" w:lastRowFirstColumn="0" w:lastRowLastColumn="0"/>
              </w:trPr>
              <w:tc>
                <w:tcPr>
                  <w:tcW w:w="611" w:type="dxa"/>
                  <w:shd w:val="clear" w:color="auto" w:fill="9CC2E5" w:themeFill="accent5" w:themeFillTint="99"/>
                </w:tcPr>
                <w:p w14:paraId="3C90CFA5" w14:textId="77777777" w:rsidR="00493537" w:rsidRPr="00974747" w:rsidRDefault="00493537">
                  <w:pPr>
                    <w:jc w:val="center"/>
                    <w:rPr>
                      <w:b w:val="0"/>
                      <w:bCs/>
                      <w:sz w:val="22"/>
                      <w:szCs w:val="22"/>
                    </w:rPr>
                  </w:pPr>
                  <w:r w:rsidRPr="00974747">
                    <w:rPr>
                      <w:bCs/>
                      <w:sz w:val="22"/>
                      <w:szCs w:val="22"/>
                    </w:rPr>
                    <w:t>No</w:t>
                  </w:r>
                </w:p>
              </w:tc>
              <w:tc>
                <w:tcPr>
                  <w:tcW w:w="1121" w:type="dxa"/>
                  <w:shd w:val="clear" w:color="auto" w:fill="9CC2E5" w:themeFill="accent5" w:themeFillTint="99"/>
                </w:tcPr>
                <w:p w14:paraId="1A7AD0F9" w14:textId="77777777" w:rsidR="00493537" w:rsidRPr="00974747" w:rsidRDefault="00493537">
                  <w:pPr>
                    <w:jc w:val="center"/>
                    <w:rPr>
                      <w:b w:val="0"/>
                      <w:bCs/>
                      <w:sz w:val="22"/>
                      <w:szCs w:val="22"/>
                    </w:rPr>
                  </w:pPr>
                  <w:r w:rsidRPr="00974747">
                    <w:rPr>
                      <w:bCs/>
                      <w:sz w:val="22"/>
                      <w:szCs w:val="22"/>
                    </w:rPr>
                    <w:t>Vị trí</w:t>
                  </w:r>
                </w:p>
              </w:tc>
              <w:tc>
                <w:tcPr>
                  <w:tcW w:w="1539" w:type="dxa"/>
                  <w:shd w:val="clear" w:color="auto" w:fill="9CC2E5" w:themeFill="accent5" w:themeFillTint="99"/>
                </w:tcPr>
                <w:p w14:paraId="74AFA6BD" w14:textId="77777777" w:rsidR="00493537" w:rsidRPr="00974747" w:rsidRDefault="00493537">
                  <w:pPr>
                    <w:jc w:val="center"/>
                    <w:rPr>
                      <w:b w:val="0"/>
                      <w:bCs/>
                      <w:sz w:val="22"/>
                      <w:szCs w:val="22"/>
                    </w:rPr>
                  </w:pPr>
                  <w:r w:rsidRPr="00974747">
                    <w:rPr>
                      <w:bCs/>
                      <w:sz w:val="22"/>
                      <w:szCs w:val="22"/>
                    </w:rPr>
                    <w:t>Điều kiện</w:t>
                  </w:r>
                </w:p>
              </w:tc>
              <w:tc>
                <w:tcPr>
                  <w:tcW w:w="2560" w:type="dxa"/>
                  <w:shd w:val="clear" w:color="auto" w:fill="9CC2E5" w:themeFill="accent5" w:themeFillTint="99"/>
                </w:tcPr>
                <w:p w14:paraId="119C890A" w14:textId="77777777" w:rsidR="00493537" w:rsidRPr="00974747" w:rsidRDefault="00493537">
                  <w:pPr>
                    <w:jc w:val="center"/>
                    <w:rPr>
                      <w:b w:val="0"/>
                      <w:bCs/>
                      <w:sz w:val="22"/>
                      <w:szCs w:val="22"/>
                    </w:rPr>
                  </w:pPr>
                  <w:r w:rsidRPr="00974747">
                    <w:rPr>
                      <w:bCs/>
                      <w:sz w:val="22"/>
                      <w:szCs w:val="22"/>
                    </w:rPr>
                    <w:t>Hành động</w:t>
                  </w:r>
                </w:p>
              </w:tc>
              <w:tc>
                <w:tcPr>
                  <w:tcW w:w="3005" w:type="dxa"/>
                  <w:shd w:val="clear" w:color="auto" w:fill="9CC2E5" w:themeFill="accent5" w:themeFillTint="99"/>
                </w:tcPr>
                <w:p w14:paraId="3D41F928" w14:textId="77777777" w:rsidR="00493537" w:rsidRPr="00974747" w:rsidRDefault="00493537">
                  <w:pPr>
                    <w:jc w:val="center"/>
                    <w:rPr>
                      <w:b w:val="0"/>
                      <w:bCs/>
                      <w:sz w:val="22"/>
                      <w:szCs w:val="22"/>
                    </w:rPr>
                  </w:pPr>
                  <w:r w:rsidRPr="00974747">
                    <w:rPr>
                      <w:bCs/>
                      <w:sz w:val="22"/>
                      <w:szCs w:val="22"/>
                    </w:rPr>
                    <w:t>Vị trí quay lui</w:t>
                  </w:r>
                </w:p>
              </w:tc>
            </w:tr>
            <w:tr w:rsidR="00493537" w:rsidRPr="00974747" w14:paraId="60C5A0A0" w14:textId="77777777">
              <w:tc>
                <w:tcPr>
                  <w:tcW w:w="611" w:type="dxa"/>
                </w:tcPr>
                <w:p w14:paraId="538AD154" w14:textId="77777777" w:rsidR="00493537" w:rsidRPr="00974747" w:rsidRDefault="00493537" w:rsidP="00912A3D">
                  <w:pPr>
                    <w:pStyle w:val="ListParagraph"/>
                    <w:numPr>
                      <w:ilvl w:val="0"/>
                      <w:numId w:val="21"/>
                    </w:numPr>
                    <w:autoSpaceDE w:val="0"/>
                    <w:autoSpaceDN w:val="0"/>
                    <w:spacing w:before="120" w:line="288" w:lineRule="auto"/>
                    <w:rPr>
                      <w:sz w:val="22"/>
                      <w:szCs w:val="22"/>
                    </w:rPr>
                  </w:pPr>
                </w:p>
              </w:tc>
              <w:tc>
                <w:tcPr>
                  <w:tcW w:w="1121" w:type="dxa"/>
                </w:tcPr>
                <w:p w14:paraId="0F8D56FD" w14:textId="77777777" w:rsidR="00493537" w:rsidRPr="00974747" w:rsidRDefault="00493537">
                  <w:pPr>
                    <w:rPr>
                      <w:sz w:val="22"/>
                      <w:szCs w:val="22"/>
                    </w:rPr>
                  </w:pPr>
                  <w:r w:rsidRPr="00974747">
                    <w:rPr>
                      <w:sz w:val="22"/>
                      <w:szCs w:val="22"/>
                    </w:rPr>
                    <w:t>Ở bước 7</w:t>
                  </w:r>
                </w:p>
              </w:tc>
              <w:tc>
                <w:tcPr>
                  <w:tcW w:w="1539" w:type="dxa"/>
                </w:tcPr>
                <w:p w14:paraId="3C4EE8B9" w14:textId="77777777" w:rsidR="00493537" w:rsidRPr="00974747" w:rsidRDefault="00493537">
                  <w:pPr>
                    <w:rPr>
                      <w:sz w:val="22"/>
                      <w:szCs w:val="22"/>
                    </w:rPr>
                  </w:pPr>
                  <w:r w:rsidRPr="00974747">
                    <w:rPr>
                      <w:sz w:val="22"/>
                      <w:szCs w:val="22"/>
                    </w:rPr>
                    <w:t>Nếu thông tin nhập vào không hợp lệ</w:t>
                  </w:r>
                </w:p>
              </w:tc>
              <w:tc>
                <w:tcPr>
                  <w:tcW w:w="2560" w:type="dxa"/>
                </w:tcPr>
                <w:p w14:paraId="3A42DF9E" w14:textId="77777777" w:rsidR="00493537" w:rsidRPr="00974747" w:rsidRDefault="00493537">
                  <w:pPr>
                    <w:rPr>
                      <w:sz w:val="22"/>
                      <w:szCs w:val="22"/>
                    </w:rPr>
                  </w:pPr>
                  <w:r w:rsidRPr="00974747">
                    <w:rPr>
                      <w:sz w:val="22"/>
                      <w:szCs w:val="22"/>
                    </w:rPr>
                    <w:t xml:space="preserve">Hệ thống yêu cầu nhập lại </w:t>
                  </w:r>
                </w:p>
              </w:tc>
              <w:tc>
                <w:tcPr>
                  <w:tcW w:w="3005" w:type="dxa"/>
                </w:tcPr>
                <w:p w14:paraId="32898525" w14:textId="77777777" w:rsidR="00493537" w:rsidRPr="00974747" w:rsidRDefault="00493537">
                  <w:pPr>
                    <w:rPr>
                      <w:sz w:val="22"/>
                      <w:szCs w:val="22"/>
                    </w:rPr>
                  </w:pPr>
                  <w:r w:rsidRPr="00974747">
                    <w:rPr>
                      <w:sz w:val="22"/>
                      <w:szCs w:val="22"/>
                    </w:rPr>
                    <w:t>Quay lại bước 6</w:t>
                  </w:r>
                </w:p>
              </w:tc>
            </w:tr>
            <w:tr w:rsidR="00493537" w:rsidRPr="00974747" w14:paraId="643768A3" w14:textId="77777777">
              <w:tc>
                <w:tcPr>
                  <w:tcW w:w="611" w:type="dxa"/>
                </w:tcPr>
                <w:p w14:paraId="18AFFF35" w14:textId="77777777" w:rsidR="00493537" w:rsidRPr="00974747" w:rsidRDefault="00493537" w:rsidP="00912A3D">
                  <w:pPr>
                    <w:pStyle w:val="ListParagraph"/>
                    <w:numPr>
                      <w:ilvl w:val="0"/>
                      <w:numId w:val="21"/>
                    </w:numPr>
                    <w:autoSpaceDE w:val="0"/>
                    <w:autoSpaceDN w:val="0"/>
                    <w:spacing w:before="120" w:line="288" w:lineRule="auto"/>
                    <w:rPr>
                      <w:sz w:val="22"/>
                      <w:szCs w:val="22"/>
                    </w:rPr>
                  </w:pPr>
                </w:p>
              </w:tc>
              <w:tc>
                <w:tcPr>
                  <w:tcW w:w="1121" w:type="dxa"/>
                </w:tcPr>
                <w:p w14:paraId="32DE4901" w14:textId="77777777" w:rsidR="00493537" w:rsidRPr="00974747" w:rsidRDefault="00493537">
                  <w:pPr>
                    <w:rPr>
                      <w:sz w:val="22"/>
                      <w:szCs w:val="22"/>
                    </w:rPr>
                  </w:pPr>
                  <w:r w:rsidRPr="00974747">
                    <w:rPr>
                      <w:sz w:val="22"/>
                      <w:szCs w:val="22"/>
                    </w:rPr>
                    <w:t>Ở bước 7</w:t>
                  </w:r>
                </w:p>
              </w:tc>
              <w:tc>
                <w:tcPr>
                  <w:tcW w:w="1539" w:type="dxa"/>
                </w:tcPr>
                <w:p w14:paraId="14A38069" w14:textId="77777777" w:rsidR="00493537" w:rsidRPr="00974747" w:rsidRDefault="00493537">
                  <w:pPr>
                    <w:rPr>
                      <w:sz w:val="22"/>
                      <w:szCs w:val="22"/>
                    </w:rPr>
                  </w:pPr>
                  <w:r w:rsidRPr="00974747">
                    <w:rPr>
                      <w:sz w:val="22"/>
                      <w:szCs w:val="22"/>
                    </w:rPr>
                    <w:t>Nếu thông tin trùng lặp trong CSDL</w:t>
                  </w:r>
                </w:p>
              </w:tc>
              <w:tc>
                <w:tcPr>
                  <w:tcW w:w="2560" w:type="dxa"/>
                </w:tcPr>
                <w:p w14:paraId="5F81F5D6" w14:textId="77777777" w:rsidR="00493537" w:rsidRPr="00974747" w:rsidRDefault="00493537">
                  <w:pPr>
                    <w:rPr>
                      <w:sz w:val="22"/>
                      <w:szCs w:val="22"/>
                    </w:rPr>
                  </w:pPr>
                  <w:r w:rsidRPr="00974747">
                    <w:rPr>
                      <w:sz w:val="22"/>
                      <w:szCs w:val="22"/>
                    </w:rPr>
                    <w:t>Hệ thống thông báo lỗi, yêu cầu nhập lại.</w:t>
                  </w:r>
                </w:p>
              </w:tc>
              <w:tc>
                <w:tcPr>
                  <w:tcW w:w="3005" w:type="dxa"/>
                </w:tcPr>
                <w:p w14:paraId="17C10DB4" w14:textId="77777777" w:rsidR="00493537" w:rsidRPr="00974747" w:rsidRDefault="00493537">
                  <w:pPr>
                    <w:rPr>
                      <w:sz w:val="22"/>
                      <w:szCs w:val="22"/>
                    </w:rPr>
                  </w:pPr>
                  <w:r w:rsidRPr="00974747">
                    <w:rPr>
                      <w:sz w:val="22"/>
                      <w:szCs w:val="22"/>
                    </w:rPr>
                    <w:t>Quay lại bước 6</w:t>
                  </w:r>
                </w:p>
              </w:tc>
            </w:tr>
          </w:tbl>
          <w:p w14:paraId="3CB62289" w14:textId="77777777" w:rsidR="00493537" w:rsidRPr="00974747" w:rsidRDefault="00493537" w:rsidP="00912A3D">
            <w:pPr>
              <w:pStyle w:val="ListParagraph"/>
              <w:numPr>
                <w:ilvl w:val="0"/>
                <w:numId w:val="20"/>
              </w:numPr>
              <w:autoSpaceDE w:val="0"/>
              <w:autoSpaceDN w:val="0"/>
              <w:spacing w:before="120" w:line="288" w:lineRule="auto"/>
              <w:rPr>
                <w:b w:val="0"/>
                <w:bCs/>
                <w:sz w:val="22"/>
                <w:szCs w:val="22"/>
              </w:rPr>
            </w:pPr>
            <w:r w:rsidRPr="00974747">
              <w:rPr>
                <w:bCs/>
                <w:sz w:val="22"/>
                <w:szCs w:val="22"/>
              </w:rPr>
              <w:t>Dữ liệu đầu vào</w:t>
            </w:r>
          </w:p>
          <w:p w14:paraId="3257BC22" w14:textId="0A4ADD6E" w:rsidR="00493537" w:rsidRPr="00974747" w:rsidRDefault="00493537">
            <w:pPr>
              <w:pStyle w:val="Caption"/>
              <w:keepNext/>
              <w:rPr>
                <w:sz w:val="22"/>
                <w:szCs w:val="22"/>
              </w:rPr>
            </w:pPr>
            <w:r w:rsidRPr="00974747">
              <w:rPr>
                <w:sz w:val="22"/>
                <w:szCs w:val="22"/>
              </w:rPr>
              <w:t xml:space="preserve">Bảng đặc tả dữ liệu của trường </w:t>
            </w:r>
          </w:p>
          <w:tbl>
            <w:tblPr>
              <w:tblStyle w:val="TableGrid"/>
              <w:tblW w:w="8806" w:type="dxa"/>
              <w:tblLook w:val="04A0" w:firstRow="1" w:lastRow="0" w:firstColumn="1" w:lastColumn="0" w:noHBand="0" w:noVBand="1"/>
            </w:tblPr>
            <w:tblGrid>
              <w:gridCol w:w="493"/>
              <w:gridCol w:w="990"/>
              <w:gridCol w:w="1306"/>
              <w:gridCol w:w="1280"/>
              <w:gridCol w:w="1631"/>
              <w:gridCol w:w="3106"/>
            </w:tblGrid>
            <w:tr w:rsidR="00493537" w:rsidRPr="00974747" w14:paraId="65756FAA" w14:textId="77777777">
              <w:trPr>
                <w:cnfStyle w:val="100000000000" w:firstRow="1" w:lastRow="0" w:firstColumn="0" w:lastColumn="0" w:oddVBand="0" w:evenVBand="0" w:oddHBand="0" w:evenHBand="0" w:firstRowFirstColumn="0" w:firstRowLastColumn="0" w:lastRowFirstColumn="0" w:lastRowLastColumn="0"/>
              </w:trPr>
              <w:tc>
                <w:tcPr>
                  <w:tcW w:w="493" w:type="dxa"/>
                  <w:shd w:val="clear" w:color="auto" w:fill="A8D08D" w:themeFill="accent6" w:themeFillTint="99"/>
                  <w:vAlign w:val="center"/>
                </w:tcPr>
                <w:p w14:paraId="6AD94070" w14:textId="77777777" w:rsidR="00493537" w:rsidRPr="00974747" w:rsidRDefault="00493537">
                  <w:pPr>
                    <w:rPr>
                      <w:b w:val="0"/>
                      <w:bCs/>
                      <w:sz w:val="22"/>
                      <w:szCs w:val="22"/>
                    </w:rPr>
                  </w:pPr>
                  <w:r w:rsidRPr="00974747">
                    <w:rPr>
                      <w:bCs/>
                      <w:sz w:val="22"/>
                      <w:szCs w:val="22"/>
                    </w:rPr>
                    <w:t>No</w:t>
                  </w:r>
                </w:p>
              </w:tc>
              <w:tc>
                <w:tcPr>
                  <w:tcW w:w="990" w:type="dxa"/>
                  <w:shd w:val="clear" w:color="auto" w:fill="A8D08D" w:themeFill="accent6" w:themeFillTint="99"/>
                  <w:vAlign w:val="center"/>
                </w:tcPr>
                <w:p w14:paraId="2B89EB98" w14:textId="77777777" w:rsidR="00493537" w:rsidRPr="00974747" w:rsidRDefault="00493537">
                  <w:pPr>
                    <w:rPr>
                      <w:b w:val="0"/>
                      <w:bCs/>
                      <w:sz w:val="22"/>
                      <w:szCs w:val="22"/>
                    </w:rPr>
                  </w:pPr>
                  <w:r w:rsidRPr="00974747">
                    <w:rPr>
                      <w:bCs/>
                      <w:sz w:val="22"/>
                      <w:szCs w:val="22"/>
                    </w:rPr>
                    <w:t>Data fields</w:t>
                  </w:r>
                </w:p>
              </w:tc>
              <w:tc>
                <w:tcPr>
                  <w:tcW w:w="1306" w:type="dxa"/>
                  <w:shd w:val="clear" w:color="auto" w:fill="A8D08D" w:themeFill="accent6" w:themeFillTint="99"/>
                  <w:vAlign w:val="center"/>
                </w:tcPr>
                <w:p w14:paraId="651FF710" w14:textId="77777777" w:rsidR="00493537" w:rsidRPr="00974747" w:rsidRDefault="00493537">
                  <w:pPr>
                    <w:rPr>
                      <w:b w:val="0"/>
                      <w:bCs/>
                      <w:sz w:val="22"/>
                      <w:szCs w:val="22"/>
                    </w:rPr>
                  </w:pPr>
                  <w:r w:rsidRPr="00974747">
                    <w:rPr>
                      <w:bCs/>
                      <w:sz w:val="22"/>
                      <w:szCs w:val="22"/>
                    </w:rPr>
                    <w:t>Description</w:t>
                  </w:r>
                </w:p>
              </w:tc>
              <w:tc>
                <w:tcPr>
                  <w:tcW w:w="1280" w:type="dxa"/>
                  <w:shd w:val="clear" w:color="auto" w:fill="A8D08D" w:themeFill="accent6" w:themeFillTint="99"/>
                  <w:vAlign w:val="center"/>
                </w:tcPr>
                <w:p w14:paraId="165620A5" w14:textId="77777777" w:rsidR="00493537" w:rsidRPr="00974747" w:rsidRDefault="00493537">
                  <w:pPr>
                    <w:rPr>
                      <w:b w:val="0"/>
                      <w:bCs/>
                      <w:sz w:val="22"/>
                      <w:szCs w:val="22"/>
                    </w:rPr>
                  </w:pPr>
                  <w:r w:rsidRPr="00974747">
                    <w:rPr>
                      <w:bCs/>
                      <w:sz w:val="22"/>
                      <w:szCs w:val="22"/>
                    </w:rPr>
                    <w:t>Mandatory</w:t>
                  </w:r>
                </w:p>
              </w:tc>
              <w:tc>
                <w:tcPr>
                  <w:tcW w:w="1631" w:type="dxa"/>
                  <w:shd w:val="clear" w:color="auto" w:fill="A8D08D" w:themeFill="accent6" w:themeFillTint="99"/>
                  <w:vAlign w:val="center"/>
                </w:tcPr>
                <w:p w14:paraId="012F08C7" w14:textId="77777777" w:rsidR="00493537" w:rsidRPr="00974747" w:rsidRDefault="00493537">
                  <w:pPr>
                    <w:rPr>
                      <w:b w:val="0"/>
                      <w:bCs/>
                      <w:sz w:val="22"/>
                      <w:szCs w:val="22"/>
                    </w:rPr>
                  </w:pPr>
                  <w:r w:rsidRPr="00974747">
                    <w:rPr>
                      <w:bCs/>
                      <w:sz w:val="22"/>
                      <w:szCs w:val="22"/>
                    </w:rPr>
                    <w:t>Valid condition</w:t>
                  </w:r>
                </w:p>
              </w:tc>
              <w:tc>
                <w:tcPr>
                  <w:tcW w:w="3106" w:type="dxa"/>
                  <w:shd w:val="clear" w:color="auto" w:fill="A8D08D" w:themeFill="accent6" w:themeFillTint="99"/>
                  <w:vAlign w:val="center"/>
                </w:tcPr>
                <w:p w14:paraId="04705B91" w14:textId="77777777" w:rsidR="00493537" w:rsidRPr="00974747" w:rsidRDefault="00493537">
                  <w:pPr>
                    <w:ind w:right="173"/>
                    <w:rPr>
                      <w:b w:val="0"/>
                      <w:bCs/>
                      <w:sz w:val="22"/>
                      <w:szCs w:val="22"/>
                    </w:rPr>
                  </w:pPr>
                  <w:r w:rsidRPr="00974747">
                    <w:rPr>
                      <w:bCs/>
                      <w:sz w:val="22"/>
                      <w:szCs w:val="22"/>
                    </w:rPr>
                    <w:t>Example</w:t>
                  </w:r>
                </w:p>
              </w:tc>
            </w:tr>
            <w:tr w:rsidR="00493537" w:rsidRPr="00974747" w14:paraId="6AD13D9B" w14:textId="77777777">
              <w:tc>
                <w:tcPr>
                  <w:tcW w:w="493" w:type="dxa"/>
                  <w:vAlign w:val="center"/>
                </w:tcPr>
                <w:p w14:paraId="6549B59E" w14:textId="77777777" w:rsidR="00493537" w:rsidRPr="00974747" w:rsidRDefault="00493537" w:rsidP="00912A3D">
                  <w:pPr>
                    <w:numPr>
                      <w:ilvl w:val="0"/>
                      <w:numId w:val="22"/>
                    </w:numPr>
                    <w:autoSpaceDE w:val="0"/>
                    <w:autoSpaceDN w:val="0"/>
                    <w:spacing w:before="120" w:line="288" w:lineRule="auto"/>
                    <w:rPr>
                      <w:sz w:val="22"/>
                      <w:szCs w:val="22"/>
                    </w:rPr>
                  </w:pPr>
                </w:p>
              </w:tc>
              <w:tc>
                <w:tcPr>
                  <w:tcW w:w="990" w:type="dxa"/>
                  <w:vAlign w:val="center"/>
                </w:tcPr>
                <w:p w14:paraId="57C9635C" w14:textId="77777777" w:rsidR="00493537" w:rsidRPr="00974747" w:rsidRDefault="00493537">
                  <w:pPr>
                    <w:spacing w:before="0" w:line="240" w:lineRule="auto"/>
                    <w:rPr>
                      <w:color w:val="000000"/>
                      <w:sz w:val="22"/>
                      <w:szCs w:val="22"/>
                    </w:rPr>
                  </w:pPr>
                  <w:r w:rsidRPr="00974747">
                    <w:rPr>
                      <w:color w:val="000000"/>
                      <w:sz w:val="22"/>
                      <w:szCs w:val="22"/>
                    </w:rPr>
                    <w:t>Class ID</w:t>
                  </w:r>
                </w:p>
              </w:tc>
              <w:tc>
                <w:tcPr>
                  <w:tcW w:w="1306" w:type="dxa"/>
                  <w:vAlign w:val="center"/>
                </w:tcPr>
                <w:p w14:paraId="63F5AF04" w14:textId="77777777" w:rsidR="00493537" w:rsidRPr="00974747" w:rsidRDefault="00493537">
                  <w:pPr>
                    <w:rPr>
                      <w:sz w:val="22"/>
                      <w:szCs w:val="22"/>
                    </w:rPr>
                  </w:pPr>
                  <w:r w:rsidRPr="00974747">
                    <w:rPr>
                      <w:color w:val="000000"/>
                      <w:sz w:val="22"/>
                      <w:szCs w:val="22"/>
                    </w:rPr>
                    <w:t>Mã lớp học</w:t>
                  </w:r>
                </w:p>
              </w:tc>
              <w:tc>
                <w:tcPr>
                  <w:tcW w:w="1280" w:type="dxa"/>
                  <w:vAlign w:val="center"/>
                </w:tcPr>
                <w:p w14:paraId="63480A30" w14:textId="77777777" w:rsidR="00493537" w:rsidRPr="00974747" w:rsidRDefault="00493537">
                  <w:pPr>
                    <w:rPr>
                      <w:sz w:val="22"/>
                      <w:szCs w:val="22"/>
                    </w:rPr>
                  </w:pPr>
                  <w:r w:rsidRPr="00974747">
                    <w:rPr>
                      <w:color w:val="000000"/>
                      <w:sz w:val="22"/>
                      <w:szCs w:val="22"/>
                    </w:rPr>
                    <w:t>Có</w:t>
                  </w:r>
                </w:p>
              </w:tc>
              <w:tc>
                <w:tcPr>
                  <w:tcW w:w="1631" w:type="dxa"/>
                  <w:vAlign w:val="center"/>
                </w:tcPr>
                <w:p w14:paraId="5DBBB631" w14:textId="77777777" w:rsidR="00493537" w:rsidRPr="00974747" w:rsidRDefault="00493537">
                  <w:pPr>
                    <w:rPr>
                      <w:sz w:val="22"/>
                      <w:szCs w:val="22"/>
                    </w:rPr>
                  </w:pPr>
                  <w:r w:rsidRPr="00974747">
                    <w:rPr>
                      <w:color w:val="000000"/>
                      <w:sz w:val="22"/>
                      <w:szCs w:val="22"/>
                    </w:rPr>
                    <w:t>Không trùng lặp, hợp lệ</w:t>
                  </w:r>
                </w:p>
              </w:tc>
              <w:tc>
                <w:tcPr>
                  <w:tcW w:w="3106" w:type="dxa"/>
                  <w:vAlign w:val="center"/>
                </w:tcPr>
                <w:p w14:paraId="05495F14" w14:textId="77777777" w:rsidR="00493537" w:rsidRPr="00974747" w:rsidRDefault="00493537">
                  <w:pPr>
                    <w:rPr>
                      <w:sz w:val="22"/>
                      <w:szCs w:val="22"/>
                    </w:rPr>
                  </w:pPr>
                  <w:r w:rsidRPr="00974747">
                    <w:rPr>
                      <w:color w:val="000000"/>
                      <w:sz w:val="22"/>
                      <w:szCs w:val="22"/>
                    </w:rPr>
                    <w:t>151672</w:t>
                  </w:r>
                </w:p>
              </w:tc>
            </w:tr>
            <w:tr w:rsidR="00493537" w:rsidRPr="00974747" w14:paraId="12243F32" w14:textId="77777777">
              <w:tc>
                <w:tcPr>
                  <w:tcW w:w="493" w:type="dxa"/>
                  <w:vAlign w:val="center"/>
                </w:tcPr>
                <w:p w14:paraId="78355E1D" w14:textId="77777777" w:rsidR="00493537" w:rsidRPr="00974747" w:rsidRDefault="00493537" w:rsidP="00912A3D">
                  <w:pPr>
                    <w:numPr>
                      <w:ilvl w:val="0"/>
                      <w:numId w:val="22"/>
                    </w:numPr>
                    <w:autoSpaceDE w:val="0"/>
                    <w:autoSpaceDN w:val="0"/>
                    <w:spacing w:before="120" w:line="288" w:lineRule="auto"/>
                    <w:rPr>
                      <w:sz w:val="22"/>
                      <w:szCs w:val="22"/>
                    </w:rPr>
                  </w:pPr>
                </w:p>
              </w:tc>
              <w:tc>
                <w:tcPr>
                  <w:tcW w:w="990" w:type="dxa"/>
                  <w:vAlign w:val="center"/>
                </w:tcPr>
                <w:p w14:paraId="326873A6" w14:textId="77777777" w:rsidR="00493537" w:rsidRPr="00974747" w:rsidRDefault="00493537">
                  <w:pPr>
                    <w:rPr>
                      <w:sz w:val="22"/>
                      <w:szCs w:val="22"/>
                    </w:rPr>
                  </w:pPr>
                  <w:r w:rsidRPr="00974747">
                    <w:rPr>
                      <w:color w:val="000000"/>
                      <w:sz w:val="22"/>
                      <w:szCs w:val="22"/>
                    </w:rPr>
                    <w:t>Teacher ID</w:t>
                  </w:r>
                </w:p>
              </w:tc>
              <w:tc>
                <w:tcPr>
                  <w:tcW w:w="1306" w:type="dxa"/>
                  <w:vAlign w:val="center"/>
                </w:tcPr>
                <w:p w14:paraId="6C297D8B" w14:textId="77777777" w:rsidR="00493537" w:rsidRPr="00974747" w:rsidRDefault="00493537">
                  <w:pPr>
                    <w:rPr>
                      <w:sz w:val="22"/>
                      <w:szCs w:val="22"/>
                    </w:rPr>
                  </w:pPr>
                  <w:r w:rsidRPr="00974747">
                    <w:rPr>
                      <w:color w:val="000000"/>
                      <w:sz w:val="22"/>
                      <w:szCs w:val="22"/>
                    </w:rPr>
                    <w:t>Mã giảng viên</w:t>
                  </w:r>
                </w:p>
              </w:tc>
              <w:tc>
                <w:tcPr>
                  <w:tcW w:w="1280" w:type="dxa"/>
                  <w:vAlign w:val="center"/>
                </w:tcPr>
                <w:p w14:paraId="0EC24053" w14:textId="77777777" w:rsidR="00493537" w:rsidRPr="00974747" w:rsidRDefault="00493537">
                  <w:pPr>
                    <w:rPr>
                      <w:sz w:val="22"/>
                      <w:szCs w:val="22"/>
                    </w:rPr>
                  </w:pPr>
                  <w:r w:rsidRPr="00974747">
                    <w:rPr>
                      <w:color w:val="000000"/>
                      <w:sz w:val="22"/>
                      <w:szCs w:val="22"/>
                    </w:rPr>
                    <w:t>Có</w:t>
                  </w:r>
                </w:p>
              </w:tc>
              <w:tc>
                <w:tcPr>
                  <w:tcW w:w="1631" w:type="dxa"/>
                  <w:vAlign w:val="center"/>
                </w:tcPr>
                <w:p w14:paraId="4D2A692C" w14:textId="77777777" w:rsidR="00493537" w:rsidRPr="00974747" w:rsidRDefault="00493537">
                  <w:pPr>
                    <w:rPr>
                      <w:sz w:val="22"/>
                      <w:szCs w:val="22"/>
                    </w:rPr>
                  </w:pPr>
                  <w:r w:rsidRPr="00974747">
                    <w:rPr>
                      <w:color w:val="000000"/>
                      <w:sz w:val="22"/>
                      <w:szCs w:val="22"/>
                    </w:rPr>
                    <w:t>Phải tồn tại trong hệ thống</w:t>
                  </w:r>
                </w:p>
              </w:tc>
              <w:tc>
                <w:tcPr>
                  <w:tcW w:w="3106" w:type="dxa"/>
                  <w:vAlign w:val="center"/>
                </w:tcPr>
                <w:p w14:paraId="6F119F96" w14:textId="77777777" w:rsidR="00493537" w:rsidRPr="00974747" w:rsidRDefault="00493537">
                  <w:pPr>
                    <w:rPr>
                      <w:sz w:val="22"/>
                      <w:szCs w:val="22"/>
                    </w:rPr>
                  </w:pPr>
                  <w:r w:rsidRPr="00974747">
                    <w:rPr>
                      <w:sz w:val="22"/>
                      <w:szCs w:val="22"/>
                    </w:rPr>
                    <w:t>11521</w:t>
                  </w:r>
                </w:p>
              </w:tc>
            </w:tr>
            <w:tr w:rsidR="00493537" w:rsidRPr="00974747" w14:paraId="3C8DBDD4" w14:textId="77777777">
              <w:tc>
                <w:tcPr>
                  <w:tcW w:w="493" w:type="dxa"/>
                  <w:vAlign w:val="center"/>
                </w:tcPr>
                <w:p w14:paraId="139924D4" w14:textId="77777777" w:rsidR="00493537" w:rsidRPr="00974747" w:rsidRDefault="00493537" w:rsidP="00912A3D">
                  <w:pPr>
                    <w:numPr>
                      <w:ilvl w:val="0"/>
                      <w:numId w:val="22"/>
                    </w:numPr>
                    <w:autoSpaceDE w:val="0"/>
                    <w:autoSpaceDN w:val="0"/>
                    <w:spacing w:before="120" w:line="288" w:lineRule="auto"/>
                    <w:rPr>
                      <w:sz w:val="22"/>
                      <w:szCs w:val="22"/>
                    </w:rPr>
                  </w:pPr>
                </w:p>
              </w:tc>
              <w:tc>
                <w:tcPr>
                  <w:tcW w:w="990" w:type="dxa"/>
                  <w:vAlign w:val="center"/>
                </w:tcPr>
                <w:p w14:paraId="75268D50" w14:textId="77777777" w:rsidR="00493537" w:rsidRPr="00974747" w:rsidRDefault="00493537">
                  <w:pPr>
                    <w:rPr>
                      <w:sz w:val="22"/>
                      <w:szCs w:val="22"/>
                    </w:rPr>
                  </w:pPr>
                  <w:r w:rsidRPr="00974747">
                    <w:rPr>
                      <w:color w:val="000000"/>
                      <w:sz w:val="22"/>
                      <w:szCs w:val="22"/>
                    </w:rPr>
                    <w:t>Room ID</w:t>
                  </w:r>
                </w:p>
              </w:tc>
              <w:tc>
                <w:tcPr>
                  <w:tcW w:w="1306" w:type="dxa"/>
                  <w:vAlign w:val="center"/>
                </w:tcPr>
                <w:p w14:paraId="63082E05" w14:textId="77777777" w:rsidR="00493537" w:rsidRPr="00974747" w:rsidRDefault="00493537">
                  <w:pPr>
                    <w:rPr>
                      <w:sz w:val="22"/>
                      <w:szCs w:val="22"/>
                    </w:rPr>
                  </w:pPr>
                  <w:r w:rsidRPr="00974747">
                    <w:rPr>
                      <w:color w:val="000000"/>
                      <w:sz w:val="22"/>
                      <w:szCs w:val="22"/>
                    </w:rPr>
                    <w:t>Mã phòng học</w:t>
                  </w:r>
                </w:p>
              </w:tc>
              <w:tc>
                <w:tcPr>
                  <w:tcW w:w="1280" w:type="dxa"/>
                  <w:vAlign w:val="center"/>
                </w:tcPr>
                <w:p w14:paraId="4BDA6EAD" w14:textId="77777777" w:rsidR="00493537" w:rsidRPr="00974747" w:rsidRDefault="00493537">
                  <w:pPr>
                    <w:rPr>
                      <w:sz w:val="22"/>
                      <w:szCs w:val="22"/>
                    </w:rPr>
                  </w:pPr>
                  <w:r w:rsidRPr="00974747">
                    <w:rPr>
                      <w:color w:val="000000"/>
                      <w:sz w:val="22"/>
                      <w:szCs w:val="22"/>
                    </w:rPr>
                    <w:t>Có</w:t>
                  </w:r>
                </w:p>
              </w:tc>
              <w:tc>
                <w:tcPr>
                  <w:tcW w:w="1631" w:type="dxa"/>
                  <w:vAlign w:val="center"/>
                </w:tcPr>
                <w:p w14:paraId="15D4BC2A" w14:textId="77777777" w:rsidR="00493537" w:rsidRPr="00974747" w:rsidRDefault="00493537">
                  <w:pPr>
                    <w:rPr>
                      <w:sz w:val="22"/>
                      <w:szCs w:val="22"/>
                    </w:rPr>
                  </w:pPr>
                  <w:r w:rsidRPr="00974747">
                    <w:rPr>
                      <w:color w:val="000000"/>
                      <w:sz w:val="22"/>
                      <w:szCs w:val="22"/>
                    </w:rPr>
                    <w:t>Phải tồn tại trong hệ thống</w:t>
                  </w:r>
                </w:p>
              </w:tc>
              <w:tc>
                <w:tcPr>
                  <w:tcW w:w="3106" w:type="dxa"/>
                  <w:vAlign w:val="center"/>
                </w:tcPr>
                <w:p w14:paraId="1D435E84" w14:textId="77777777" w:rsidR="00493537" w:rsidRPr="00974747" w:rsidRDefault="00493537">
                  <w:pPr>
                    <w:rPr>
                      <w:sz w:val="22"/>
                      <w:szCs w:val="22"/>
                    </w:rPr>
                  </w:pPr>
                  <w:r w:rsidRPr="00974747">
                    <w:rPr>
                      <w:sz w:val="22"/>
                      <w:szCs w:val="22"/>
                    </w:rPr>
                    <w:t>D9-501</w:t>
                  </w:r>
                </w:p>
              </w:tc>
            </w:tr>
            <w:tr w:rsidR="00493537" w:rsidRPr="00974747" w14:paraId="7B945F48" w14:textId="77777777">
              <w:tc>
                <w:tcPr>
                  <w:tcW w:w="493" w:type="dxa"/>
                  <w:vAlign w:val="center"/>
                </w:tcPr>
                <w:p w14:paraId="24B8399F" w14:textId="77777777" w:rsidR="00493537" w:rsidRPr="00974747" w:rsidRDefault="00493537" w:rsidP="00912A3D">
                  <w:pPr>
                    <w:numPr>
                      <w:ilvl w:val="0"/>
                      <w:numId w:val="22"/>
                    </w:numPr>
                    <w:autoSpaceDE w:val="0"/>
                    <w:autoSpaceDN w:val="0"/>
                    <w:spacing w:before="120" w:line="288" w:lineRule="auto"/>
                    <w:rPr>
                      <w:sz w:val="22"/>
                      <w:szCs w:val="22"/>
                    </w:rPr>
                  </w:pPr>
                </w:p>
              </w:tc>
              <w:tc>
                <w:tcPr>
                  <w:tcW w:w="990" w:type="dxa"/>
                  <w:vAlign w:val="center"/>
                </w:tcPr>
                <w:p w14:paraId="4A8746CD" w14:textId="77777777" w:rsidR="00493537" w:rsidRPr="00974747" w:rsidRDefault="00493537">
                  <w:pPr>
                    <w:rPr>
                      <w:color w:val="000000"/>
                      <w:sz w:val="22"/>
                      <w:szCs w:val="22"/>
                    </w:rPr>
                  </w:pPr>
                  <w:r w:rsidRPr="00974747">
                    <w:rPr>
                      <w:color w:val="000000"/>
                      <w:sz w:val="22"/>
                      <w:szCs w:val="22"/>
                    </w:rPr>
                    <w:t>Time Start</w:t>
                  </w:r>
                </w:p>
              </w:tc>
              <w:tc>
                <w:tcPr>
                  <w:tcW w:w="1306" w:type="dxa"/>
                  <w:vAlign w:val="center"/>
                </w:tcPr>
                <w:p w14:paraId="42B40F99" w14:textId="77777777" w:rsidR="00493537" w:rsidRPr="00974747" w:rsidRDefault="00493537">
                  <w:pPr>
                    <w:rPr>
                      <w:color w:val="000000"/>
                      <w:sz w:val="22"/>
                      <w:szCs w:val="22"/>
                    </w:rPr>
                  </w:pPr>
                  <w:r w:rsidRPr="00974747">
                    <w:rPr>
                      <w:color w:val="000000"/>
                      <w:sz w:val="22"/>
                      <w:szCs w:val="22"/>
                    </w:rPr>
                    <w:t>Thời gian bắt đầu</w:t>
                  </w:r>
                </w:p>
              </w:tc>
              <w:tc>
                <w:tcPr>
                  <w:tcW w:w="1280" w:type="dxa"/>
                  <w:vAlign w:val="center"/>
                </w:tcPr>
                <w:p w14:paraId="10C7345B" w14:textId="77777777" w:rsidR="00493537" w:rsidRPr="00974747" w:rsidRDefault="00493537">
                  <w:pPr>
                    <w:rPr>
                      <w:color w:val="000000"/>
                      <w:sz w:val="22"/>
                      <w:szCs w:val="22"/>
                    </w:rPr>
                  </w:pPr>
                  <w:r w:rsidRPr="00974747">
                    <w:rPr>
                      <w:color w:val="000000"/>
                      <w:sz w:val="22"/>
                      <w:szCs w:val="22"/>
                    </w:rPr>
                    <w:t>Có</w:t>
                  </w:r>
                </w:p>
              </w:tc>
              <w:tc>
                <w:tcPr>
                  <w:tcW w:w="1631" w:type="dxa"/>
                  <w:vAlign w:val="center"/>
                </w:tcPr>
                <w:p w14:paraId="45303D62" w14:textId="77777777" w:rsidR="00493537" w:rsidRPr="00974747" w:rsidRDefault="00493537">
                  <w:pPr>
                    <w:rPr>
                      <w:color w:val="000000"/>
                      <w:sz w:val="22"/>
                      <w:szCs w:val="22"/>
                    </w:rPr>
                  </w:pPr>
                  <w:r w:rsidRPr="00974747">
                    <w:rPr>
                      <w:color w:val="000000"/>
                      <w:sz w:val="22"/>
                      <w:szCs w:val="22"/>
                    </w:rPr>
                    <w:t>Định dạng hh:mm</w:t>
                  </w:r>
                </w:p>
              </w:tc>
              <w:tc>
                <w:tcPr>
                  <w:tcW w:w="3106" w:type="dxa"/>
                  <w:vAlign w:val="center"/>
                </w:tcPr>
                <w:p w14:paraId="66AFA686" w14:textId="77777777" w:rsidR="00493537" w:rsidRPr="00974747" w:rsidRDefault="00493537">
                  <w:pPr>
                    <w:rPr>
                      <w:color w:val="000000"/>
                      <w:sz w:val="22"/>
                      <w:szCs w:val="22"/>
                    </w:rPr>
                  </w:pPr>
                  <w:r w:rsidRPr="00974747">
                    <w:rPr>
                      <w:color w:val="000000"/>
                      <w:sz w:val="22"/>
                      <w:szCs w:val="22"/>
                    </w:rPr>
                    <w:t>08:00:00</w:t>
                  </w:r>
                </w:p>
              </w:tc>
            </w:tr>
            <w:tr w:rsidR="00493537" w:rsidRPr="00974747" w14:paraId="57AF9BA3" w14:textId="77777777">
              <w:tc>
                <w:tcPr>
                  <w:tcW w:w="493" w:type="dxa"/>
                  <w:vAlign w:val="center"/>
                </w:tcPr>
                <w:p w14:paraId="06184FFC" w14:textId="77777777" w:rsidR="00493537" w:rsidRPr="00974747" w:rsidRDefault="00493537" w:rsidP="00912A3D">
                  <w:pPr>
                    <w:numPr>
                      <w:ilvl w:val="0"/>
                      <w:numId w:val="22"/>
                    </w:numPr>
                    <w:autoSpaceDE w:val="0"/>
                    <w:autoSpaceDN w:val="0"/>
                    <w:spacing w:before="120" w:line="288" w:lineRule="auto"/>
                    <w:rPr>
                      <w:sz w:val="22"/>
                      <w:szCs w:val="22"/>
                    </w:rPr>
                  </w:pPr>
                </w:p>
              </w:tc>
              <w:tc>
                <w:tcPr>
                  <w:tcW w:w="990" w:type="dxa"/>
                  <w:vAlign w:val="center"/>
                </w:tcPr>
                <w:p w14:paraId="6DC12F91" w14:textId="77777777" w:rsidR="00493537" w:rsidRPr="00974747" w:rsidRDefault="00493537">
                  <w:pPr>
                    <w:rPr>
                      <w:color w:val="000000"/>
                      <w:sz w:val="22"/>
                      <w:szCs w:val="22"/>
                    </w:rPr>
                  </w:pPr>
                  <w:r w:rsidRPr="00974747">
                    <w:rPr>
                      <w:color w:val="000000"/>
                      <w:sz w:val="22"/>
                      <w:szCs w:val="22"/>
                    </w:rPr>
                    <w:t>Time End</w:t>
                  </w:r>
                </w:p>
              </w:tc>
              <w:tc>
                <w:tcPr>
                  <w:tcW w:w="1306" w:type="dxa"/>
                  <w:vAlign w:val="center"/>
                </w:tcPr>
                <w:p w14:paraId="274AB049" w14:textId="77777777" w:rsidR="00493537" w:rsidRPr="00974747" w:rsidRDefault="00493537">
                  <w:pPr>
                    <w:rPr>
                      <w:color w:val="000000"/>
                      <w:sz w:val="22"/>
                      <w:szCs w:val="22"/>
                    </w:rPr>
                  </w:pPr>
                  <w:r w:rsidRPr="00974747">
                    <w:rPr>
                      <w:color w:val="000000"/>
                      <w:sz w:val="22"/>
                      <w:szCs w:val="22"/>
                    </w:rPr>
                    <w:t>Thời gian kết thúc</w:t>
                  </w:r>
                </w:p>
              </w:tc>
              <w:tc>
                <w:tcPr>
                  <w:tcW w:w="1280" w:type="dxa"/>
                  <w:vAlign w:val="center"/>
                </w:tcPr>
                <w:p w14:paraId="7759957E" w14:textId="77777777" w:rsidR="00493537" w:rsidRPr="00974747" w:rsidRDefault="00493537">
                  <w:pPr>
                    <w:rPr>
                      <w:color w:val="000000"/>
                      <w:sz w:val="22"/>
                      <w:szCs w:val="22"/>
                    </w:rPr>
                  </w:pPr>
                  <w:r w:rsidRPr="00974747">
                    <w:rPr>
                      <w:color w:val="000000"/>
                      <w:sz w:val="22"/>
                      <w:szCs w:val="22"/>
                    </w:rPr>
                    <w:t>Có</w:t>
                  </w:r>
                </w:p>
              </w:tc>
              <w:tc>
                <w:tcPr>
                  <w:tcW w:w="1631" w:type="dxa"/>
                  <w:vAlign w:val="center"/>
                </w:tcPr>
                <w:p w14:paraId="42C8ECB9" w14:textId="77777777" w:rsidR="00493537" w:rsidRPr="00974747" w:rsidRDefault="00493537">
                  <w:pPr>
                    <w:rPr>
                      <w:color w:val="000000"/>
                      <w:sz w:val="22"/>
                      <w:szCs w:val="22"/>
                    </w:rPr>
                  </w:pPr>
                  <w:r w:rsidRPr="00974747">
                    <w:rPr>
                      <w:color w:val="000000"/>
                      <w:sz w:val="22"/>
                      <w:szCs w:val="22"/>
                    </w:rPr>
                    <w:t>Định dạng hh:mm</w:t>
                  </w:r>
                  <w:r w:rsidRPr="00974747">
                    <w:rPr>
                      <w:rStyle w:val="apple-converted-space"/>
                      <w:rFonts w:eastAsiaTheme="majorEastAsia"/>
                      <w:color w:val="000000"/>
                      <w:sz w:val="22"/>
                      <w:szCs w:val="22"/>
                    </w:rPr>
                    <w:t> </w:t>
                  </w:r>
                  <w:r w:rsidRPr="00974747">
                    <w:rPr>
                      <w:color w:val="000000"/>
                      <w:sz w:val="22"/>
                      <w:szCs w:val="22"/>
                    </w:rPr>
                    <w:t>và sau Time Start</w:t>
                  </w:r>
                </w:p>
              </w:tc>
              <w:tc>
                <w:tcPr>
                  <w:tcW w:w="3106" w:type="dxa"/>
                  <w:vAlign w:val="center"/>
                </w:tcPr>
                <w:p w14:paraId="312E48E7" w14:textId="77777777" w:rsidR="00493537" w:rsidRPr="00974747" w:rsidRDefault="00493537">
                  <w:pPr>
                    <w:rPr>
                      <w:color w:val="000000"/>
                      <w:sz w:val="22"/>
                      <w:szCs w:val="22"/>
                    </w:rPr>
                  </w:pPr>
                  <w:r w:rsidRPr="00974747">
                    <w:rPr>
                      <w:color w:val="000000"/>
                      <w:sz w:val="22"/>
                      <w:szCs w:val="22"/>
                    </w:rPr>
                    <w:t>10:00:00</w:t>
                  </w:r>
                </w:p>
              </w:tc>
            </w:tr>
            <w:tr w:rsidR="00493537" w:rsidRPr="00974747" w14:paraId="1049DF6C" w14:textId="77777777">
              <w:tc>
                <w:tcPr>
                  <w:tcW w:w="493" w:type="dxa"/>
                  <w:vAlign w:val="center"/>
                </w:tcPr>
                <w:p w14:paraId="06F28E44" w14:textId="77777777" w:rsidR="00493537" w:rsidRPr="00974747" w:rsidRDefault="00493537" w:rsidP="00912A3D">
                  <w:pPr>
                    <w:numPr>
                      <w:ilvl w:val="0"/>
                      <w:numId w:val="22"/>
                    </w:numPr>
                    <w:autoSpaceDE w:val="0"/>
                    <w:autoSpaceDN w:val="0"/>
                    <w:spacing w:before="120" w:line="288" w:lineRule="auto"/>
                    <w:rPr>
                      <w:sz w:val="22"/>
                      <w:szCs w:val="22"/>
                    </w:rPr>
                  </w:pPr>
                </w:p>
              </w:tc>
              <w:tc>
                <w:tcPr>
                  <w:tcW w:w="990" w:type="dxa"/>
                  <w:vAlign w:val="center"/>
                </w:tcPr>
                <w:p w14:paraId="22487636" w14:textId="77777777" w:rsidR="00493537" w:rsidRPr="00974747" w:rsidRDefault="00493537">
                  <w:pPr>
                    <w:rPr>
                      <w:color w:val="000000"/>
                      <w:sz w:val="22"/>
                      <w:szCs w:val="22"/>
                    </w:rPr>
                  </w:pPr>
                  <w:r w:rsidRPr="00974747">
                    <w:rPr>
                      <w:color w:val="000000"/>
                      <w:sz w:val="22"/>
                      <w:szCs w:val="22"/>
                    </w:rPr>
                    <w:t>Day</w:t>
                  </w:r>
                </w:p>
              </w:tc>
              <w:tc>
                <w:tcPr>
                  <w:tcW w:w="1306" w:type="dxa"/>
                  <w:vAlign w:val="center"/>
                </w:tcPr>
                <w:p w14:paraId="50EBAF3D" w14:textId="77777777" w:rsidR="00493537" w:rsidRPr="00974747" w:rsidRDefault="00493537">
                  <w:pPr>
                    <w:rPr>
                      <w:color w:val="000000"/>
                      <w:sz w:val="22"/>
                      <w:szCs w:val="22"/>
                    </w:rPr>
                  </w:pPr>
                  <w:r w:rsidRPr="00974747">
                    <w:rPr>
                      <w:color w:val="000000"/>
                      <w:sz w:val="22"/>
                      <w:szCs w:val="22"/>
                    </w:rPr>
                    <w:t>Ngày học</w:t>
                  </w:r>
                </w:p>
              </w:tc>
              <w:tc>
                <w:tcPr>
                  <w:tcW w:w="1280" w:type="dxa"/>
                  <w:vAlign w:val="center"/>
                </w:tcPr>
                <w:p w14:paraId="7CAE84C8" w14:textId="77777777" w:rsidR="00493537" w:rsidRPr="00974747" w:rsidRDefault="00493537">
                  <w:pPr>
                    <w:rPr>
                      <w:color w:val="000000"/>
                      <w:sz w:val="22"/>
                      <w:szCs w:val="22"/>
                    </w:rPr>
                  </w:pPr>
                  <w:r w:rsidRPr="00974747">
                    <w:rPr>
                      <w:color w:val="000000"/>
                      <w:sz w:val="22"/>
                      <w:szCs w:val="22"/>
                    </w:rPr>
                    <w:t>Có</w:t>
                  </w:r>
                </w:p>
              </w:tc>
              <w:tc>
                <w:tcPr>
                  <w:tcW w:w="1631" w:type="dxa"/>
                  <w:vAlign w:val="center"/>
                </w:tcPr>
                <w:p w14:paraId="4E28F3C0" w14:textId="77777777" w:rsidR="00493537" w:rsidRPr="00974747" w:rsidRDefault="00493537">
                  <w:pPr>
                    <w:rPr>
                      <w:color w:val="000000"/>
                      <w:sz w:val="22"/>
                      <w:szCs w:val="22"/>
                    </w:rPr>
                  </w:pPr>
                  <w:r w:rsidRPr="00974747">
                    <w:rPr>
                      <w:color w:val="000000"/>
                      <w:sz w:val="22"/>
                      <w:szCs w:val="22"/>
                    </w:rPr>
                    <w:t>Là các giá trị hợp lệ (Mon, Tue, ...)</w:t>
                  </w:r>
                </w:p>
              </w:tc>
              <w:tc>
                <w:tcPr>
                  <w:tcW w:w="3106" w:type="dxa"/>
                  <w:vAlign w:val="center"/>
                </w:tcPr>
                <w:p w14:paraId="141BF9C6" w14:textId="77777777" w:rsidR="00493537" w:rsidRPr="00974747" w:rsidRDefault="00493537">
                  <w:pPr>
                    <w:rPr>
                      <w:color w:val="000000"/>
                      <w:sz w:val="22"/>
                      <w:szCs w:val="22"/>
                    </w:rPr>
                  </w:pPr>
                  <w:r w:rsidRPr="00974747">
                    <w:rPr>
                      <w:color w:val="000000"/>
                      <w:sz w:val="22"/>
                      <w:szCs w:val="22"/>
                    </w:rPr>
                    <w:t>Thứ hai</w:t>
                  </w:r>
                </w:p>
              </w:tc>
            </w:tr>
            <w:tr w:rsidR="00493537" w:rsidRPr="00974747" w14:paraId="71D74DD6" w14:textId="77777777">
              <w:tc>
                <w:tcPr>
                  <w:tcW w:w="493" w:type="dxa"/>
                  <w:vAlign w:val="center"/>
                </w:tcPr>
                <w:p w14:paraId="7D0CF870" w14:textId="77777777" w:rsidR="00493537" w:rsidRPr="00974747" w:rsidRDefault="00493537" w:rsidP="00912A3D">
                  <w:pPr>
                    <w:numPr>
                      <w:ilvl w:val="0"/>
                      <w:numId w:val="22"/>
                    </w:numPr>
                    <w:autoSpaceDE w:val="0"/>
                    <w:autoSpaceDN w:val="0"/>
                    <w:spacing w:before="120" w:line="288" w:lineRule="auto"/>
                    <w:rPr>
                      <w:sz w:val="22"/>
                      <w:szCs w:val="22"/>
                    </w:rPr>
                  </w:pPr>
                </w:p>
              </w:tc>
              <w:tc>
                <w:tcPr>
                  <w:tcW w:w="990" w:type="dxa"/>
                  <w:vAlign w:val="center"/>
                </w:tcPr>
                <w:p w14:paraId="75A3E874" w14:textId="77777777" w:rsidR="00493537" w:rsidRPr="00974747" w:rsidRDefault="00493537">
                  <w:pPr>
                    <w:rPr>
                      <w:color w:val="000000"/>
                      <w:sz w:val="22"/>
                      <w:szCs w:val="22"/>
                    </w:rPr>
                  </w:pPr>
                  <w:r w:rsidRPr="00974747">
                    <w:rPr>
                      <w:color w:val="000000"/>
                      <w:sz w:val="22"/>
                      <w:szCs w:val="22"/>
                    </w:rPr>
                    <w:t>Course ID</w:t>
                  </w:r>
                </w:p>
              </w:tc>
              <w:tc>
                <w:tcPr>
                  <w:tcW w:w="1306" w:type="dxa"/>
                  <w:vAlign w:val="center"/>
                </w:tcPr>
                <w:p w14:paraId="2C19AF71" w14:textId="77777777" w:rsidR="00493537" w:rsidRPr="00974747" w:rsidRDefault="00493537">
                  <w:pPr>
                    <w:rPr>
                      <w:color w:val="000000"/>
                      <w:sz w:val="22"/>
                      <w:szCs w:val="22"/>
                    </w:rPr>
                  </w:pPr>
                  <w:r w:rsidRPr="00974747">
                    <w:rPr>
                      <w:color w:val="000000"/>
                      <w:sz w:val="22"/>
                      <w:szCs w:val="22"/>
                    </w:rPr>
                    <w:t>Mã học phần</w:t>
                  </w:r>
                </w:p>
              </w:tc>
              <w:tc>
                <w:tcPr>
                  <w:tcW w:w="1280" w:type="dxa"/>
                  <w:vAlign w:val="center"/>
                </w:tcPr>
                <w:p w14:paraId="706C3AEB" w14:textId="77777777" w:rsidR="00493537" w:rsidRPr="00974747" w:rsidRDefault="00493537">
                  <w:pPr>
                    <w:rPr>
                      <w:color w:val="000000"/>
                      <w:sz w:val="22"/>
                      <w:szCs w:val="22"/>
                    </w:rPr>
                  </w:pPr>
                  <w:r w:rsidRPr="00974747">
                    <w:rPr>
                      <w:color w:val="000000"/>
                      <w:sz w:val="22"/>
                      <w:szCs w:val="22"/>
                    </w:rPr>
                    <w:t>Có</w:t>
                  </w:r>
                </w:p>
              </w:tc>
              <w:tc>
                <w:tcPr>
                  <w:tcW w:w="1631" w:type="dxa"/>
                  <w:vAlign w:val="center"/>
                </w:tcPr>
                <w:p w14:paraId="031D4468" w14:textId="77777777" w:rsidR="00493537" w:rsidRPr="00974747" w:rsidRDefault="00493537">
                  <w:pPr>
                    <w:rPr>
                      <w:color w:val="000000"/>
                      <w:sz w:val="22"/>
                      <w:szCs w:val="22"/>
                    </w:rPr>
                  </w:pPr>
                  <w:r w:rsidRPr="00974747">
                    <w:rPr>
                      <w:color w:val="000000"/>
                      <w:sz w:val="22"/>
                      <w:szCs w:val="22"/>
                    </w:rPr>
                    <w:t>Phải tồn tại trong hệ thống</w:t>
                  </w:r>
                </w:p>
              </w:tc>
              <w:tc>
                <w:tcPr>
                  <w:tcW w:w="3106" w:type="dxa"/>
                  <w:vAlign w:val="center"/>
                </w:tcPr>
                <w:p w14:paraId="14D60700" w14:textId="77777777" w:rsidR="00493537" w:rsidRPr="00974747" w:rsidRDefault="00493537">
                  <w:pPr>
                    <w:rPr>
                      <w:color w:val="000000"/>
                      <w:sz w:val="22"/>
                      <w:szCs w:val="22"/>
                    </w:rPr>
                  </w:pPr>
                  <w:r w:rsidRPr="00974747">
                    <w:rPr>
                      <w:color w:val="000000"/>
                      <w:sz w:val="22"/>
                      <w:szCs w:val="22"/>
                    </w:rPr>
                    <w:t>IT1012</w:t>
                  </w:r>
                </w:p>
              </w:tc>
            </w:tr>
          </w:tbl>
          <w:p w14:paraId="6BD1FC7B" w14:textId="77777777" w:rsidR="00493537" w:rsidRPr="00974747" w:rsidRDefault="00493537" w:rsidP="00912A3D">
            <w:pPr>
              <w:pStyle w:val="ListParagraph"/>
              <w:numPr>
                <w:ilvl w:val="0"/>
                <w:numId w:val="20"/>
              </w:numPr>
              <w:autoSpaceDE w:val="0"/>
              <w:autoSpaceDN w:val="0"/>
              <w:spacing w:before="120" w:line="288" w:lineRule="auto"/>
              <w:rPr>
                <w:b w:val="0"/>
                <w:bCs/>
                <w:sz w:val="22"/>
                <w:szCs w:val="22"/>
              </w:rPr>
            </w:pPr>
            <w:r w:rsidRPr="00974747">
              <w:rPr>
                <w:bCs/>
                <w:sz w:val="22"/>
                <w:szCs w:val="22"/>
              </w:rPr>
              <w:t>Dữ liệu đầu ra</w:t>
            </w:r>
          </w:p>
          <w:p w14:paraId="71CFF08B" w14:textId="77777777" w:rsidR="00493537" w:rsidRPr="00974747" w:rsidRDefault="00493537">
            <w:pPr>
              <w:pStyle w:val="Caption"/>
              <w:keepNext/>
              <w:rPr>
                <w:sz w:val="22"/>
                <w:szCs w:val="22"/>
              </w:rPr>
            </w:pPr>
            <w:r w:rsidRPr="00974747">
              <w:rPr>
                <w:sz w:val="22"/>
                <w:szCs w:val="22"/>
              </w:rPr>
              <w:t>Bảng đặc tả dữ liệu đầu ra</w:t>
            </w:r>
          </w:p>
          <w:tbl>
            <w:tblPr>
              <w:tblStyle w:val="TableGrid"/>
              <w:tblW w:w="8806" w:type="dxa"/>
              <w:tblLook w:val="04A0" w:firstRow="1" w:lastRow="0" w:firstColumn="1" w:lastColumn="0" w:noHBand="0" w:noVBand="1"/>
            </w:tblPr>
            <w:tblGrid>
              <w:gridCol w:w="625"/>
              <w:gridCol w:w="1350"/>
              <w:gridCol w:w="2250"/>
              <w:gridCol w:w="2700"/>
              <w:gridCol w:w="1881"/>
            </w:tblGrid>
            <w:tr w:rsidR="00493537" w:rsidRPr="00974747" w14:paraId="76C17D5F" w14:textId="77777777">
              <w:trPr>
                <w:cnfStyle w:val="100000000000" w:firstRow="1" w:lastRow="0" w:firstColumn="0" w:lastColumn="0" w:oddVBand="0" w:evenVBand="0" w:oddHBand="0" w:evenHBand="0" w:firstRowFirstColumn="0" w:firstRowLastColumn="0" w:lastRowFirstColumn="0" w:lastRowLastColumn="0"/>
              </w:trPr>
              <w:tc>
                <w:tcPr>
                  <w:tcW w:w="625" w:type="dxa"/>
                  <w:shd w:val="clear" w:color="auto" w:fill="F4B083" w:themeFill="accent2" w:themeFillTint="99"/>
                  <w:vAlign w:val="center"/>
                </w:tcPr>
                <w:p w14:paraId="514BFA0F" w14:textId="77777777" w:rsidR="00493537" w:rsidRPr="00974747" w:rsidRDefault="00493537">
                  <w:pPr>
                    <w:widowControl w:val="0"/>
                    <w:ind w:left="4"/>
                    <w:jc w:val="center"/>
                    <w:rPr>
                      <w:b w:val="0"/>
                      <w:bCs/>
                      <w:sz w:val="22"/>
                      <w:szCs w:val="22"/>
                    </w:rPr>
                  </w:pPr>
                  <w:r w:rsidRPr="00974747">
                    <w:rPr>
                      <w:bCs/>
                      <w:sz w:val="22"/>
                      <w:szCs w:val="22"/>
                    </w:rPr>
                    <w:t>No</w:t>
                  </w:r>
                </w:p>
              </w:tc>
              <w:tc>
                <w:tcPr>
                  <w:tcW w:w="1350" w:type="dxa"/>
                  <w:shd w:val="clear" w:color="auto" w:fill="F4B083" w:themeFill="accent2" w:themeFillTint="99"/>
                  <w:vAlign w:val="center"/>
                </w:tcPr>
                <w:p w14:paraId="6AC4EB23" w14:textId="77777777" w:rsidR="00493537" w:rsidRPr="00974747" w:rsidRDefault="00493537">
                  <w:pPr>
                    <w:widowControl w:val="0"/>
                    <w:ind w:left="4"/>
                    <w:jc w:val="center"/>
                    <w:rPr>
                      <w:b w:val="0"/>
                      <w:bCs/>
                      <w:sz w:val="22"/>
                      <w:szCs w:val="22"/>
                    </w:rPr>
                  </w:pPr>
                  <w:r w:rsidRPr="00974747">
                    <w:rPr>
                      <w:bCs/>
                      <w:sz w:val="22"/>
                      <w:szCs w:val="22"/>
                    </w:rPr>
                    <w:t>Data fields</w:t>
                  </w:r>
                </w:p>
              </w:tc>
              <w:tc>
                <w:tcPr>
                  <w:tcW w:w="2250" w:type="dxa"/>
                  <w:shd w:val="clear" w:color="auto" w:fill="F4B083" w:themeFill="accent2" w:themeFillTint="99"/>
                  <w:vAlign w:val="center"/>
                </w:tcPr>
                <w:p w14:paraId="1F7D87D1" w14:textId="77777777" w:rsidR="00493537" w:rsidRPr="00974747" w:rsidRDefault="00493537">
                  <w:pPr>
                    <w:widowControl w:val="0"/>
                    <w:ind w:left="4"/>
                    <w:jc w:val="center"/>
                    <w:rPr>
                      <w:b w:val="0"/>
                      <w:bCs/>
                      <w:sz w:val="22"/>
                      <w:szCs w:val="22"/>
                    </w:rPr>
                  </w:pPr>
                  <w:r w:rsidRPr="00974747">
                    <w:rPr>
                      <w:bCs/>
                      <w:sz w:val="22"/>
                      <w:szCs w:val="22"/>
                    </w:rPr>
                    <w:t>Description</w:t>
                  </w:r>
                </w:p>
              </w:tc>
              <w:tc>
                <w:tcPr>
                  <w:tcW w:w="2700" w:type="dxa"/>
                  <w:shd w:val="clear" w:color="auto" w:fill="F4B083" w:themeFill="accent2" w:themeFillTint="99"/>
                  <w:vAlign w:val="center"/>
                </w:tcPr>
                <w:p w14:paraId="2DD01832" w14:textId="77777777" w:rsidR="00493537" w:rsidRPr="00974747" w:rsidRDefault="00493537">
                  <w:pPr>
                    <w:widowControl w:val="0"/>
                    <w:ind w:left="4"/>
                    <w:jc w:val="center"/>
                    <w:rPr>
                      <w:b w:val="0"/>
                      <w:bCs/>
                      <w:sz w:val="22"/>
                      <w:szCs w:val="22"/>
                    </w:rPr>
                  </w:pPr>
                  <w:r w:rsidRPr="00974747">
                    <w:rPr>
                      <w:bCs/>
                      <w:sz w:val="22"/>
                      <w:szCs w:val="22"/>
                    </w:rPr>
                    <w:t>Display format</w:t>
                  </w:r>
                </w:p>
              </w:tc>
              <w:tc>
                <w:tcPr>
                  <w:tcW w:w="1881" w:type="dxa"/>
                  <w:shd w:val="clear" w:color="auto" w:fill="F4B083" w:themeFill="accent2" w:themeFillTint="99"/>
                  <w:vAlign w:val="center"/>
                </w:tcPr>
                <w:p w14:paraId="233D03A4" w14:textId="77777777" w:rsidR="00493537" w:rsidRPr="00974747" w:rsidRDefault="00493537">
                  <w:pPr>
                    <w:widowControl w:val="0"/>
                    <w:ind w:left="4"/>
                    <w:jc w:val="center"/>
                    <w:rPr>
                      <w:b w:val="0"/>
                      <w:bCs/>
                      <w:sz w:val="22"/>
                      <w:szCs w:val="22"/>
                    </w:rPr>
                  </w:pPr>
                  <w:r w:rsidRPr="00974747">
                    <w:rPr>
                      <w:bCs/>
                      <w:sz w:val="22"/>
                      <w:szCs w:val="22"/>
                    </w:rPr>
                    <w:t>Example</w:t>
                  </w:r>
                </w:p>
              </w:tc>
            </w:tr>
            <w:tr w:rsidR="00493537" w:rsidRPr="00974747" w14:paraId="6194A860" w14:textId="77777777">
              <w:trPr>
                <w:trHeight w:val="449"/>
              </w:trPr>
              <w:tc>
                <w:tcPr>
                  <w:tcW w:w="625" w:type="dxa"/>
                  <w:vAlign w:val="center"/>
                </w:tcPr>
                <w:p w14:paraId="77F39AB2" w14:textId="77777777" w:rsidR="00493537" w:rsidRPr="00974747" w:rsidRDefault="00493537" w:rsidP="00912A3D">
                  <w:pPr>
                    <w:pStyle w:val="ListParagraph"/>
                    <w:numPr>
                      <w:ilvl w:val="0"/>
                      <w:numId w:val="24"/>
                    </w:numPr>
                    <w:spacing w:before="60" w:after="0" w:line="240" w:lineRule="auto"/>
                    <w:jc w:val="center"/>
                    <w:rPr>
                      <w:sz w:val="22"/>
                      <w:szCs w:val="22"/>
                    </w:rPr>
                  </w:pPr>
                </w:p>
              </w:tc>
              <w:tc>
                <w:tcPr>
                  <w:tcW w:w="1350" w:type="dxa"/>
                  <w:vAlign w:val="center"/>
                </w:tcPr>
                <w:p w14:paraId="5782A229" w14:textId="77777777" w:rsidR="00493537" w:rsidRPr="00974747" w:rsidRDefault="00493537">
                  <w:pPr>
                    <w:rPr>
                      <w:sz w:val="22"/>
                      <w:szCs w:val="22"/>
                    </w:rPr>
                  </w:pPr>
                  <w:r w:rsidRPr="00974747">
                    <w:rPr>
                      <w:color w:val="000000"/>
                      <w:sz w:val="22"/>
                      <w:szCs w:val="22"/>
                    </w:rPr>
                    <w:t>Thông báo</w:t>
                  </w:r>
                </w:p>
              </w:tc>
              <w:tc>
                <w:tcPr>
                  <w:tcW w:w="2250" w:type="dxa"/>
                  <w:vAlign w:val="center"/>
                </w:tcPr>
                <w:p w14:paraId="4993F6B4" w14:textId="77777777" w:rsidR="00493537" w:rsidRPr="00974747" w:rsidRDefault="00493537">
                  <w:pPr>
                    <w:rPr>
                      <w:sz w:val="22"/>
                      <w:szCs w:val="22"/>
                    </w:rPr>
                  </w:pPr>
                  <w:r w:rsidRPr="00974747">
                    <w:rPr>
                      <w:color w:val="000000"/>
                      <w:sz w:val="22"/>
                      <w:szCs w:val="22"/>
                    </w:rPr>
                    <w:t>Kết quả xử lý</w:t>
                  </w:r>
                </w:p>
              </w:tc>
              <w:tc>
                <w:tcPr>
                  <w:tcW w:w="2700" w:type="dxa"/>
                  <w:vAlign w:val="center"/>
                </w:tcPr>
                <w:p w14:paraId="4C6C423D" w14:textId="77777777" w:rsidR="00493537" w:rsidRPr="00974747" w:rsidRDefault="00493537">
                  <w:pPr>
                    <w:rPr>
                      <w:sz w:val="22"/>
                      <w:szCs w:val="22"/>
                    </w:rPr>
                  </w:pPr>
                  <w:r w:rsidRPr="00974747">
                    <w:rPr>
                      <w:color w:val="000000"/>
                      <w:sz w:val="22"/>
                      <w:szCs w:val="22"/>
                    </w:rPr>
                    <w:t>Text</w:t>
                  </w:r>
                </w:p>
              </w:tc>
              <w:tc>
                <w:tcPr>
                  <w:tcW w:w="1881" w:type="dxa"/>
                  <w:vAlign w:val="center"/>
                </w:tcPr>
                <w:p w14:paraId="7035F8BF" w14:textId="77777777" w:rsidR="00493537" w:rsidRPr="00974747" w:rsidRDefault="00493537">
                  <w:pPr>
                    <w:rPr>
                      <w:sz w:val="22"/>
                      <w:szCs w:val="22"/>
                    </w:rPr>
                  </w:pPr>
                  <w:r w:rsidRPr="00974747">
                    <w:rPr>
                      <w:color w:val="000000"/>
                      <w:sz w:val="22"/>
                      <w:szCs w:val="22"/>
                    </w:rPr>
                    <w:t>"Cập nhật lớp học thành công"</w:t>
                  </w:r>
                </w:p>
              </w:tc>
            </w:tr>
          </w:tbl>
          <w:p w14:paraId="1F0C67C8" w14:textId="77777777" w:rsidR="00493537" w:rsidRPr="00974747" w:rsidRDefault="00493537">
            <w:pPr>
              <w:rPr>
                <w:b w:val="0"/>
                <w:bCs/>
                <w:sz w:val="22"/>
                <w:szCs w:val="22"/>
              </w:rPr>
            </w:pPr>
          </w:p>
          <w:p w14:paraId="39F635A1" w14:textId="77777777" w:rsidR="00493537" w:rsidRPr="00974747" w:rsidRDefault="00493537" w:rsidP="00912A3D">
            <w:pPr>
              <w:pStyle w:val="ListParagraph"/>
              <w:numPr>
                <w:ilvl w:val="0"/>
                <w:numId w:val="20"/>
              </w:numPr>
              <w:autoSpaceDE w:val="0"/>
              <w:autoSpaceDN w:val="0"/>
              <w:spacing w:before="120" w:line="288" w:lineRule="auto"/>
              <w:rPr>
                <w:b w:val="0"/>
                <w:bCs/>
                <w:sz w:val="22"/>
                <w:szCs w:val="22"/>
              </w:rPr>
            </w:pPr>
            <w:r w:rsidRPr="00974747">
              <w:rPr>
                <w:bCs/>
                <w:sz w:val="22"/>
                <w:szCs w:val="22"/>
              </w:rPr>
              <w:t>Hậu điều kiện (nếu có)</w:t>
            </w:r>
          </w:p>
          <w:p w14:paraId="35743064" w14:textId="77777777" w:rsidR="00493537" w:rsidRPr="00974747" w:rsidRDefault="00493537" w:rsidP="00912A3D">
            <w:pPr>
              <w:pStyle w:val="ListParagraph"/>
              <w:numPr>
                <w:ilvl w:val="0"/>
                <w:numId w:val="19"/>
              </w:numPr>
              <w:autoSpaceDE w:val="0"/>
              <w:autoSpaceDN w:val="0"/>
              <w:spacing w:before="120" w:line="288" w:lineRule="auto"/>
              <w:rPr>
                <w:b w:val="0"/>
                <w:bCs/>
                <w:sz w:val="22"/>
                <w:szCs w:val="22"/>
              </w:rPr>
            </w:pPr>
            <w:r w:rsidRPr="00974747">
              <w:rPr>
                <w:color w:val="000000"/>
                <w:sz w:val="22"/>
                <w:szCs w:val="22"/>
              </w:rPr>
              <w:t>Hệ thống tự động cập nhật danh sách lớp học hiển thị cho admin.</w:t>
            </w:r>
          </w:p>
        </w:tc>
      </w:tr>
    </w:tbl>
    <w:p w14:paraId="73C28AD8" w14:textId="674F199F" w:rsidR="00493537" w:rsidRPr="00E80C36" w:rsidRDefault="00E80C36" w:rsidP="002239AC">
      <w:pPr>
        <w:pStyle w:val="Heading3"/>
        <w:numPr>
          <w:ilvl w:val="2"/>
          <w:numId w:val="64"/>
        </w:numPr>
      </w:pPr>
      <w:bookmarkStart w:id="57" w:name="_Toc186524647"/>
      <w:r>
        <w:t xml:space="preserve">Đặc tả use case </w:t>
      </w:r>
      <w:r w:rsidRPr="002239AC">
        <w:t>00</w:t>
      </w:r>
      <w:r>
        <w:t>6</w:t>
      </w:r>
      <w:bookmarkEnd w:id="57"/>
    </w:p>
    <w:tbl>
      <w:tblPr>
        <w:tblStyle w:val="TableGrid"/>
        <w:tblW w:w="0" w:type="auto"/>
        <w:tblLook w:val="04A0" w:firstRow="1" w:lastRow="0" w:firstColumn="1" w:lastColumn="0" w:noHBand="0" w:noVBand="1"/>
      </w:tblPr>
      <w:tblGrid>
        <w:gridCol w:w="8771"/>
      </w:tblGrid>
      <w:tr w:rsidR="00493537" w:rsidRPr="00974747" w14:paraId="0F82B8EF" w14:textId="77777777" w:rsidTr="006645C8">
        <w:trPr>
          <w:cnfStyle w:val="100000000000" w:firstRow="1" w:lastRow="0" w:firstColumn="0" w:lastColumn="0" w:oddVBand="0" w:evenVBand="0" w:oddHBand="0" w:evenHBand="0" w:firstRowFirstColumn="0" w:firstRowLastColumn="0" w:lastRowFirstColumn="0" w:lastRowLastColumn="0"/>
        </w:trPr>
        <w:tc>
          <w:tcPr>
            <w:tcW w:w="8771" w:type="dxa"/>
          </w:tcPr>
          <w:p w14:paraId="248246A4" w14:textId="77777777" w:rsidR="00493537" w:rsidRPr="00E80C36" w:rsidRDefault="00493537">
            <w:pPr>
              <w:jc w:val="center"/>
              <w:rPr>
                <w:b w:val="0"/>
                <w:bCs/>
                <w:sz w:val="32"/>
                <w:szCs w:val="32"/>
              </w:rPr>
            </w:pPr>
            <w:r w:rsidRPr="00E80C36">
              <w:rPr>
                <w:bCs/>
                <w:sz w:val="32"/>
                <w:szCs w:val="32"/>
              </w:rPr>
              <w:t>Use Case “Xoá học phần”</w:t>
            </w:r>
          </w:p>
          <w:p w14:paraId="34DCB667" w14:textId="77777777" w:rsidR="00493537" w:rsidRPr="00974747" w:rsidRDefault="00493537" w:rsidP="00912A3D">
            <w:pPr>
              <w:pStyle w:val="ListParagraph"/>
              <w:numPr>
                <w:ilvl w:val="0"/>
                <w:numId w:val="23"/>
              </w:numPr>
              <w:autoSpaceDE w:val="0"/>
              <w:autoSpaceDN w:val="0"/>
              <w:spacing w:before="120" w:line="288" w:lineRule="auto"/>
              <w:rPr>
                <w:b w:val="0"/>
                <w:bCs/>
                <w:sz w:val="22"/>
                <w:szCs w:val="22"/>
              </w:rPr>
            </w:pPr>
            <w:r w:rsidRPr="00974747">
              <w:rPr>
                <w:bCs/>
                <w:sz w:val="22"/>
                <w:szCs w:val="22"/>
              </w:rPr>
              <w:t>Mã use case</w:t>
            </w:r>
          </w:p>
          <w:p w14:paraId="124E696F" w14:textId="77777777" w:rsidR="00493537" w:rsidRPr="00E80C36" w:rsidRDefault="00493537">
            <w:pPr>
              <w:pStyle w:val="ListParagraph"/>
              <w:rPr>
                <w:b w:val="0"/>
                <w:bCs/>
                <w:sz w:val="22"/>
                <w:szCs w:val="22"/>
              </w:rPr>
            </w:pPr>
            <w:r w:rsidRPr="00E80C36">
              <w:rPr>
                <w:b w:val="0"/>
                <w:bCs/>
                <w:sz w:val="22"/>
                <w:szCs w:val="22"/>
              </w:rPr>
              <w:t>UC006</w:t>
            </w:r>
          </w:p>
          <w:p w14:paraId="652F7CE5" w14:textId="77777777" w:rsidR="00493537" w:rsidRPr="00974747" w:rsidRDefault="00493537" w:rsidP="00912A3D">
            <w:pPr>
              <w:pStyle w:val="ListParagraph"/>
              <w:numPr>
                <w:ilvl w:val="0"/>
                <w:numId w:val="23"/>
              </w:numPr>
              <w:autoSpaceDE w:val="0"/>
              <w:autoSpaceDN w:val="0"/>
              <w:spacing w:before="120" w:line="288" w:lineRule="auto"/>
              <w:rPr>
                <w:b w:val="0"/>
                <w:bCs/>
                <w:sz w:val="22"/>
                <w:szCs w:val="22"/>
              </w:rPr>
            </w:pPr>
            <w:r w:rsidRPr="00974747">
              <w:rPr>
                <w:bCs/>
                <w:sz w:val="22"/>
                <w:szCs w:val="22"/>
              </w:rPr>
              <w:t>Mô tả ngắn gọn</w:t>
            </w:r>
          </w:p>
          <w:p w14:paraId="69D75885" w14:textId="77777777" w:rsidR="00493537" w:rsidRPr="00E80C36" w:rsidRDefault="00493537">
            <w:pPr>
              <w:pStyle w:val="ListParagraph"/>
              <w:rPr>
                <w:b w:val="0"/>
                <w:bCs/>
                <w:sz w:val="22"/>
                <w:szCs w:val="22"/>
              </w:rPr>
            </w:pPr>
            <w:r w:rsidRPr="00E80C36">
              <w:rPr>
                <w:b w:val="0"/>
                <w:bCs/>
                <w:sz w:val="22"/>
                <w:szCs w:val="22"/>
              </w:rPr>
              <w:t>Use case này miêu tả sự tương tác giữa admin và hệ thống khi admin muốn xoá một học phần ra khỏi lớp học.</w:t>
            </w:r>
          </w:p>
          <w:p w14:paraId="056BE5C6" w14:textId="77777777" w:rsidR="00493537" w:rsidRPr="00974747" w:rsidRDefault="00493537" w:rsidP="00912A3D">
            <w:pPr>
              <w:pStyle w:val="ListParagraph"/>
              <w:numPr>
                <w:ilvl w:val="0"/>
                <w:numId w:val="23"/>
              </w:numPr>
              <w:autoSpaceDE w:val="0"/>
              <w:autoSpaceDN w:val="0"/>
              <w:spacing w:before="120" w:line="288" w:lineRule="auto"/>
              <w:rPr>
                <w:b w:val="0"/>
                <w:bCs/>
                <w:sz w:val="22"/>
                <w:szCs w:val="22"/>
              </w:rPr>
            </w:pPr>
            <w:r w:rsidRPr="00974747">
              <w:rPr>
                <w:bCs/>
                <w:sz w:val="22"/>
                <w:szCs w:val="22"/>
              </w:rPr>
              <w:t>Tác nhân</w:t>
            </w:r>
          </w:p>
          <w:p w14:paraId="175A8F49" w14:textId="77777777" w:rsidR="00493537" w:rsidRPr="00E80C36" w:rsidRDefault="00493537" w:rsidP="00912A3D">
            <w:pPr>
              <w:pStyle w:val="ListParagraph"/>
              <w:numPr>
                <w:ilvl w:val="0"/>
                <w:numId w:val="19"/>
              </w:numPr>
              <w:autoSpaceDE w:val="0"/>
              <w:autoSpaceDN w:val="0"/>
              <w:spacing w:before="120" w:line="288" w:lineRule="auto"/>
              <w:rPr>
                <w:b w:val="0"/>
                <w:bCs/>
                <w:sz w:val="22"/>
                <w:szCs w:val="22"/>
              </w:rPr>
            </w:pPr>
            <w:r w:rsidRPr="00E80C36">
              <w:rPr>
                <w:b w:val="0"/>
                <w:bCs/>
                <w:sz w:val="22"/>
                <w:szCs w:val="22"/>
              </w:rPr>
              <w:t>Admin</w:t>
            </w:r>
          </w:p>
          <w:p w14:paraId="08379966" w14:textId="77777777" w:rsidR="00493537" w:rsidRPr="00974747" w:rsidRDefault="00493537" w:rsidP="00912A3D">
            <w:pPr>
              <w:pStyle w:val="ListParagraph"/>
              <w:numPr>
                <w:ilvl w:val="0"/>
                <w:numId w:val="23"/>
              </w:numPr>
              <w:autoSpaceDE w:val="0"/>
              <w:autoSpaceDN w:val="0"/>
              <w:spacing w:before="120" w:line="288" w:lineRule="auto"/>
              <w:rPr>
                <w:b w:val="0"/>
                <w:bCs/>
                <w:sz w:val="22"/>
                <w:szCs w:val="22"/>
              </w:rPr>
            </w:pPr>
            <w:r w:rsidRPr="00974747">
              <w:rPr>
                <w:bCs/>
                <w:sz w:val="22"/>
                <w:szCs w:val="22"/>
              </w:rPr>
              <w:t xml:space="preserve">Tiền điều kiện: </w:t>
            </w:r>
          </w:p>
          <w:p w14:paraId="5804822B" w14:textId="77777777" w:rsidR="00493537" w:rsidRPr="00E80C36" w:rsidRDefault="00493537" w:rsidP="00912A3D">
            <w:pPr>
              <w:pStyle w:val="ListParagraph"/>
              <w:numPr>
                <w:ilvl w:val="0"/>
                <w:numId w:val="19"/>
              </w:numPr>
              <w:autoSpaceDE w:val="0"/>
              <w:autoSpaceDN w:val="0"/>
              <w:spacing w:before="120" w:line="288" w:lineRule="auto"/>
              <w:rPr>
                <w:b w:val="0"/>
                <w:bCs/>
                <w:sz w:val="22"/>
                <w:szCs w:val="22"/>
              </w:rPr>
            </w:pPr>
            <w:r w:rsidRPr="00E80C36">
              <w:rPr>
                <w:b w:val="0"/>
                <w:bCs/>
                <w:sz w:val="22"/>
                <w:szCs w:val="22"/>
              </w:rPr>
              <w:t>Admin đã đăng nhập và có quyền quản lí các học phần và các lớp học</w:t>
            </w:r>
          </w:p>
          <w:p w14:paraId="40029A97" w14:textId="77777777" w:rsidR="00493537" w:rsidRPr="00E80C36" w:rsidRDefault="00493537" w:rsidP="00912A3D">
            <w:pPr>
              <w:pStyle w:val="ListParagraph"/>
              <w:numPr>
                <w:ilvl w:val="0"/>
                <w:numId w:val="19"/>
              </w:numPr>
              <w:autoSpaceDE w:val="0"/>
              <w:autoSpaceDN w:val="0"/>
              <w:spacing w:before="120" w:line="288" w:lineRule="auto"/>
              <w:rPr>
                <w:b w:val="0"/>
                <w:bCs/>
                <w:sz w:val="22"/>
                <w:szCs w:val="22"/>
              </w:rPr>
            </w:pPr>
            <w:r w:rsidRPr="00E80C36">
              <w:rPr>
                <w:b w:val="0"/>
                <w:bCs/>
                <w:sz w:val="22"/>
                <w:szCs w:val="22"/>
              </w:rPr>
              <w:t>Học phần muốn xoá phải tồn tại trong cơ sở dữ liệu.</w:t>
            </w:r>
          </w:p>
          <w:p w14:paraId="3EF16D12" w14:textId="77777777" w:rsidR="00493537" w:rsidRPr="00974747" w:rsidRDefault="00493537" w:rsidP="00912A3D">
            <w:pPr>
              <w:pStyle w:val="ListParagraph"/>
              <w:numPr>
                <w:ilvl w:val="0"/>
                <w:numId w:val="23"/>
              </w:numPr>
              <w:autoSpaceDE w:val="0"/>
              <w:autoSpaceDN w:val="0"/>
              <w:spacing w:before="120" w:line="288" w:lineRule="auto"/>
              <w:rPr>
                <w:b w:val="0"/>
                <w:bCs/>
                <w:sz w:val="22"/>
                <w:szCs w:val="22"/>
              </w:rPr>
            </w:pPr>
            <w:r w:rsidRPr="00974747">
              <w:rPr>
                <w:bCs/>
                <w:sz w:val="22"/>
                <w:szCs w:val="22"/>
              </w:rPr>
              <w:t>Luồng sự kiện cơ sở</w:t>
            </w:r>
          </w:p>
          <w:p w14:paraId="4EF219B0" w14:textId="77777777" w:rsidR="00493537" w:rsidRPr="00974747" w:rsidRDefault="00493537" w:rsidP="00912A3D">
            <w:pPr>
              <w:pStyle w:val="Caption"/>
              <w:numPr>
                <w:ilvl w:val="0"/>
                <w:numId w:val="26"/>
              </w:numPr>
              <w:autoSpaceDE w:val="0"/>
              <w:autoSpaceDN w:val="0"/>
              <w:spacing w:before="120" w:line="288" w:lineRule="auto"/>
              <w:ind w:left="1019" w:hanging="283"/>
              <w:jc w:val="both"/>
              <w:rPr>
                <w:b w:val="0"/>
                <w:bCs/>
                <w:sz w:val="22"/>
                <w:szCs w:val="22"/>
              </w:rPr>
            </w:pPr>
            <w:r w:rsidRPr="00974747">
              <w:rPr>
                <w:b w:val="0"/>
                <w:bCs/>
                <w:sz w:val="22"/>
                <w:szCs w:val="22"/>
              </w:rPr>
              <w:t>Admin truy cập danh sách học phần từ hệ thống.</w:t>
            </w:r>
          </w:p>
          <w:p w14:paraId="38D06016" w14:textId="77777777" w:rsidR="00493537" w:rsidRPr="00974747" w:rsidRDefault="00493537" w:rsidP="00912A3D">
            <w:pPr>
              <w:pStyle w:val="Caption"/>
              <w:numPr>
                <w:ilvl w:val="0"/>
                <w:numId w:val="26"/>
              </w:numPr>
              <w:autoSpaceDE w:val="0"/>
              <w:autoSpaceDN w:val="0"/>
              <w:spacing w:before="120" w:line="288" w:lineRule="auto"/>
              <w:ind w:left="1019" w:hanging="283"/>
              <w:jc w:val="both"/>
              <w:rPr>
                <w:b w:val="0"/>
                <w:bCs/>
                <w:sz w:val="22"/>
                <w:szCs w:val="22"/>
              </w:rPr>
            </w:pPr>
            <w:r w:rsidRPr="00974747">
              <w:rPr>
                <w:b w:val="0"/>
                <w:bCs/>
                <w:sz w:val="22"/>
                <w:szCs w:val="22"/>
              </w:rPr>
              <w:t>Admin chọn một học phần cần xóa.</w:t>
            </w:r>
          </w:p>
          <w:p w14:paraId="2D02FC18" w14:textId="77777777" w:rsidR="00493537" w:rsidRPr="00974747" w:rsidRDefault="00493537" w:rsidP="00912A3D">
            <w:pPr>
              <w:pStyle w:val="Caption"/>
              <w:numPr>
                <w:ilvl w:val="0"/>
                <w:numId w:val="26"/>
              </w:numPr>
              <w:autoSpaceDE w:val="0"/>
              <w:autoSpaceDN w:val="0"/>
              <w:spacing w:before="120" w:line="288" w:lineRule="auto"/>
              <w:ind w:left="1019" w:hanging="283"/>
              <w:jc w:val="both"/>
              <w:rPr>
                <w:b w:val="0"/>
                <w:bCs/>
                <w:sz w:val="22"/>
                <w:szCs w:val="22"/>
              </w:rPr>
            </w:pPr>
            <w:r w:rsidRPr="00974747">
              <w:rPr>
                <w:b w:val="0"/>
                <w:bCs/>
                <w:sz w:val="22"/>
                <w:szCs w:val="22"/>
              </w:rPr>
              <w:t>Admin nhấn chọn chức năng "Delete".</w:t>
            </w:r>
          </w:p>
          <w:p w14:paraId="668DDEDC" w14:textId="77777777" w:rsidR="00493537" w:rsidRPr="00974747" w:rsidRDefault="00493537" w:rsidP="00912A3D">
            <w:pPr>
              <w:pStyle w:val="Caption"/>
              <w:numPr>
                <w:ilvl w:val="0"/>
                <w:numId w:val="26"/>
              </w:numPr>
              <w:autoSpaceDE w:val="0"/>
              <w:autoSpaceDN w:val="0"/>
              <w:spacing w:before="120" w:line="288" w:lineRule="auto"/>
              <w:ind w:left="1019" w:hanging="283"/>
              <w:jc w:val="both"/>
              <w:rPr>
                <w:b w:val="0"/>
                <w:bCs/>
                <w:sz w:val="22"/>
                <w:szCs w:val="22"/>
              </w:rPr>
            </w:pPr>
            <w:r w:rsidRPr="00974747">
              <w:rPr>
                <w:b w:val="0"/>
                <w:bCs/>
                <w:sz w:val="22"/>
                <w:szCs w:val="22"/>
              </w:rPr>
              <w:t>Hệ thống hiển thị biểu mẫu yêu cầu nhập Course ID của học phần.</w:t>
            </w:r>
          </w:p>
          <w:p w14:paraId="6BAB9C53" w14:textId="77777777" w:rsidR="00493537" w:rsidRPr="00974747" w:rsidRDefault="00493537" w:rsidP="00912A3D">
            <w:pPr>
              <w:pStyle w:val="Caption"/>
              <w:numPr>
                <w:ilvl w:val="0"/>
                <w:numId w:val="26"/>
              </w:numPr>
              <w:autoSpaceDE w:val="0"/>
              <w:autoSpaceDN w:val="0"/>
              <w:spacing w:before="120" w:line="288" w:lineRule="auto"/>
              <w:ind w:left="1019" w:hanging="283"/>
              <w:jc w:val="both"/>
              <w:rPr>
                <w:b w:val="0"/>
                <w:bCs/>
                <w:sz w:val="22"/>
                <w:szCs w:val="22"/>
              </w:rPr>
            </w:pPr>
            <w:r w:rsidRPr="00974747">
              <w:rPr>
                <w:b w:val="0"/>
                <w:bCs/>
                <w:sz w:val="22"/>
                <w:szCs w:val="22"/>
              </w:rPr>
              <w:t>Admin nhập Course ID và xác nhận xóa.</w:t>
            </w:r>
          </w:p>
          <w:p w14:paraId="31990667" w14:textId="77777777" w:rsidR="00493537" w:rsidRPr="00974747" w:rsidRDefault="00493537" w:rsidP="00912A3D">
            <w:pPr>
              <w:pStyle w:val="Caption"/>
              <w:numPr>
                <w:ilvl w:val="0"/>
                <w:numId w:val="26"/>
              </w:numPr>
              <w:autoSpaceDE w:val="0"/>
              <w:autoSpaceDN w:val="0"/>
              <w:spacing w:before="120" w:line="288" w:lineRule="auto"/>
              <w:ind w:left="1019" w:hanging="283"/>
              <w:jc w:val="both"/>
              <w:rPr>
                <w:b w:val="0"/>
                <w:bCs/>
                <w:sz w:val="22"/>
                <w:szCs w:val="22"/>
              </w:rPr>
            </w:pPr>
            <w:r w:rsidRPr="00974747">
              <w:rPr>
                <w:b w:val="0"/>
                <w:bCs/>
                <w:sz w:val="22"/>
                <w:szCs w:val="22"/>
              </w:rPr>
              <w:t>Hệ thống kiểm tra tính hợp lệ</w:t>
            </w:r>
          </w:p>
          <w:p w14:paraId="5697669F" w14:textId="77777777" w:rsidR="00493537" w:rsidRPr="00974747" w:rsidRDefault="00493537" w:rsidP="00912A3D">
            <w:pPr>
              <w:pStyle w:val="Caption"/>
              <w:numPr>
                <w:ilvl w:val="0"/>
                <w:numId w:val="26"/>
              </w:numPr>
              <w:autoSpaceDE w:val="0"/>
              <w:autoSpaceDN w:val="0"/>
              <w:spacing w:before="120" w:line="288" w:lineRule="auto"/>
              <w:ind w:left="1019" w:hanging="283"/>
              <w:jc w:val="both"/>
              <w:rPr>
                <w:b w:val="0"/>
                <w:bCs/>
                <w:sz w:val="22"/>
                <w:szCs w:val="22"/>
              </w:rPr>
            </w:pPr>
            <w:r w:rsidRPr="00974747">
              <w:rPr>
                <w:b w:val="0"/>
                <w:bCs/>
                <w:sz w:val="22"/>
                <w:szCs w:val="22"/>
              </w:rPr>
              <w:t>Admin xác nhận hoàn thành và hệ thống cập nhật danh sách học phần.</w:t>
            </w:r>
          </w:p>
          <w:p w14:paraId="0948CD5D" w14:textId="77777777" w:rsidR="00493537" w:rsidRPr="00974747" w:rsidRDefault="00493537" w:rsidP="00912A3D">
            <w:pPr>
              <w:pStyle w:val="Caption"/>
              <w:numPr>
                <w:ilvl w:val="0"/>
                <w:numId w:val="26"/>
              </w:numPr>
              <w:autoSpaceDE w:val="0"/>
              <w:autoSpaceDN w:val="0"/>
              <w:spacing w:before="120" w:line="288" w:lineRule="auto"/>
              <w:ind w:left="1019" w:hanging="283"/>
              <w:jc w:val="both"/>
              <w:rPr>
                <w:b w:val="0"/>
                <w:bCs/>
                <w:sz w:val="22"/>
                <w:szCs w:val="22"/>
              </w:rPr>
            </w:pPr>
            <w:r w:rsidRPr="00974747">
              <w:rPr>
                <w:b w:val="0"/>
                <w:bCs/>
                <w:sz w:val="22"/>
                <w:szCs w:val="22"/>
              </w:rPr>
              <w:t>Kết thúc UC.</w:t>
            </w:r>
          </w:p>
          <w:p w14:paraId="48FB15F7" w14:textId="77777777" w:rsidR="00493537" w:rsidRPr="00974747" w:rsidRDefault="00493537" w:rsidP="00912A3D">
            <w:pPr>
              <w:pStyle w:val="ListParagraph"/>
              <w:numPr>
                <w:ilvl w:val="0"/>
                <w:numId w:val="23"/>
              </w:numPr>
              <w:autoSpaceDE w:val="0"/>
              <w:autoSpaceDN w:val="0"/>
              <w:spacing w:before="120" w:line="288" w:lineRule="auto"/>
              <w:rPr>
                <w:b w:val="0"/>
                <w:bCs/>
                <w:sz w:val="22"/>
                <w:szCs w:val="22"/>
              </w:rPr>
            </w:pPr>
            <w:r w:rsidRPr="00974747">
              <w:rPr>
                <w:bCs/>
                <w:sz w:val="22"/>
                <w:szCs w:val="22"/>
              </w:rPr>
              <w:t>Luồng sự kiện thay thế</w:t>
            </w:r>
          </w:p>
          <w:p w14:paraId="638692E0" w14:textId="77777777" w:rsidR="00493537" w:rsidRPr="00974747" w:rsidRDefault="00493537">
            <w:pPr>
              <w:pStyle w:val="Caption"/>
              <w:keepNext/>
              <w:rPr>
                <w:sz w:val="22"/>
                <w:szCs w:val="22"/>
              </w:rPr>
            </w:pPr>
            <w:r w:rsidRPr="00974747">
              <w:rPr>
                <w:sz w:val="22"/>
                <w:szCs w:val="22"/>
              </w:rPr>
              <w:t>Bảng N-Các luồng sự kiện thay thế cho thứ tự UC Place</w:t>
            </w:r>
          </w:p>
          <w:tbl>
            <w:tblPr>
              <w:tblStyle w:val="TableGrid"/>
              <w:tblW w:w="0" w:type="auto"/>
              <w:tblLook w:val="04A0" w:firstRow="1" w:lastRow="0" w:firstColumn="1" w:lastColumn="0" w:noHBand="0" w:noVBand="1"/>
            </w:tblPr>
            <w:tblGrid>
              <w:gridCol w:w="605"/>
              <w:gridCol w:w="1096"/>
              <w:gridCol w:w="1501"/>
              <w:gridCol w:w="2462"/>
              <w:gridCol w:w="2881"/>
            </w:tblGrid>
            <w:tr w:rsidR="00493537" w:rsidRPr="00974747" w14:paraId="0F9D855E" w14:textId="77777777">
              <w:trPr>
                <w:cnfStyle w:val="100000000000" w:firstRow="1" w:lastRow="0" w:firstColumn="0" w:lastColumn="0" w:oddVBand="0" w:evenVBand="0" w:oddHBand="0" w:evenHBand="0" w:firstRowFirstColumn="0" w:firstRowLastColumn="0" w:lastRowFirstColumn="0" w:lastRowLastColumn="0"/>
              </w:trPr>
              <w:tc>
                <w:tcPr>
                  <w:tcW w:w="611" w:type="dxa"/>
                  <w:shd w:val="clear" w:color="auto" w:fill="9CC2E5" w:themeFill="accent5" w:themeFillTint="99"/>
                </w:tcPr>
                <w:p w14:paraId="3CBD75AA" w14:textId="77777777" w:rsidR="00493537" w:rsidRPr="00974747" w:rsidRDefault="00493537">
                  <w:pPr>
                    <w:jc w:val="center"/>
                    <w:rPr>
                      <w:b w:val="0"/>
                      <w:bCs/>
                      <w:sz w:val="22"/>
                      <w:szCs w:val="22"/>
                    </w:rPr>
                  </w:pPr>
                  <w:r w:rsidRPr="00974747">
                    <w:rPr>
                      <w:bCs/>
                      <w:sz w:val="22"/>
                      <w:szCs w:val="22"/>
                    </w:rPr>
                    <w:t>No</w:t>
                  </w:r>
                </w:p>
              </w:tc>
              <w:tc>
                <w:tcPr>
                  <w:tcW w:w="1121" w:type="dxa"/>
                  <w:shd w:val="clear" w:color="auto" w:fill="9CC2E5" w:themeFill="accent5" w:themeFillTint="99"/>
                </w:tcPr>
                <w:p w14:paraId="4B57CFE0" w14:textId="77777777" w:rsidR="00493537" w:rsidRPr="00974747" w:rsidRDefault="00493537">
                  <w:pPr>
                    <w:jc w:val="center"/>
                    <w:rPr>
                      <w:b w:val="0"/>
                      <w:bCs/>
                      <w:sz w:val="22"/>
                      <w:szCs w:val="22"/>
                    </w:rPr>
                  </w:pPr>
                  <w:r w:rsidRPr="00974747">
                    <w:rPr>
                      <w:bCs/>
                      <w:sz w:val="22"/>
                      <w:szCs w:val="22"/>
                    </w:rPr>
                    <w:t>Vị trí</w:t>
                  </w:r>
                </w:p>
              </w:tc>
              <w:tc>
                <w:tcPr>
                  <w:tcW w:w="1539" w:type="dxa"/>
                  <w:shd w:val="clear" w:color="auto" w:fill="9CC2E5" w:themeFill="accent5" w:themeFillTint="99"/>
                </w:tcPr>
                <w:p w14:paraId="02CEAB68" w14:textId="77777777" w:rsidR="00493537" w:rsidRPr="00974747" w:rsidRDefault="00493537">
                  <w:pPr>
                    <w:jc w:val="center"/>
                    <w:rPr>
                      <w:b w:val="0"/>
                      <w:bCs/>
                      <w:sz w:val="22"/>
                      <w:szCs w:val="22"/>
                    </w:rPr>
                  </w:pPr>
                  <w:r w:rsidRPr="00974747">
                    <w:rPr>
                      <w:bCs/>
                      <w:sz w:val="22"/>
                      <w:szCs w:val="22"/>
                    </w:rPr>
                    <w:t>Điều kiện</w:t>
                  </w:r>
                </w:p>
              </w:tc>
              <w:tc>
                <w:tcPr>
                  <w:tcW w:w="2560" w:type="dxa"/>
                  <w:shd w:val="clear" w:color="auto" w:fill="9CC2E5" w:themeFill="accent5" w:themeFillTint="99"/>
                </w:tcPr>
                <w:p w14:paraId="4D925EE4" w14:textId="77777777" w:rsidR="00493537" w:rsidRPr="00974747" w:rsidRDefault="00493537">
                  <w:pPr>
                    <w:jc w:val="center"/>
                    <w:rPr>
                      <w:b w:val="0"/>
                      <w:bCs/>
                      <w:sz w:val="22"/>
                      <w:szCs w:val="22"/>
                    </w:rPr>
                  </w:pPr>
                  <w:r w:rsidRPr="00974747">
                    <w:rPr>
                      <w:bCs/>
                      <w:sz w:val="22"/>
                      <w:szCs w:val="22"/>
                    </w:rPr>
                    <w:t>Hành động</w:t>
                  </w:r>
                </w:p>
              </w:tc>
              <w:tc>
                <w:tcPr>
                  <w:tcW w:w="3005" w:type="dxa"/>
                  <w:shd w:val="clear" w:color="auto" w:fill="9CC2E5" w:themeFill="accent5" w:themeFillTint="99"/>
                </w:tcPr>
                <w:p w14:paraId="034F2DD2" w14:textId="77777777" w:rsidR="00493537" w:rsidRPr="00974747" w:rsidRDefault="00493537">
                  <w:pPr>
                    <w:jc w:val="center"/>
                    <w:rPr>
                      <w:b w:val="0"/>
                      <w:bCs/>
                      <w:sz w:val="22"/>
                      <w:szCs w:val="22"/>
                    </w:rPr>
                  </w:pPr>
                  <w:r w:rsidRPr="00974747">
                    <w:rPr>
                      <w:bCs/>
                      <w:sz w:val="22"/>
                      <w:szCs w:val="22"/>
                    </w:rPr>
                    <w:t>Vị trí quay lui</w:t>
                  </w:r>
                </w:p>
              </w:tc>
            </w:tr>
            <w:tr w:rsidR="00493537" w:rsidRPr="00974747" w14:paraId="237086E8" w14:textId="77777777">
              <w:tc>
                <w:tcPr>
                  <w:tcW w:w="611" w:type="dxa"/>
                </w:tcPr>
                <w:p w14:paraId="291223D8" w14:textId="77777777" w:rsidR="00493537" w:rsidRPr="00974747" w:rsidRDefault="00493537" w:rsidP="00912A3D">
                  <w:pPr>
                    <w:pStyle w:val="ListParagraph"/>
                    <w:numPr>
                      <w:ilvl w:val="0"/>
                      <w:numId w:val="27"/>
                    </w:numPr>
                    <w:autoSpaceDE w:val="0"/>
                    <w:autoSpaceDN w:val="0"/>
                    <w:spacing w:before="120" w:line="288" w:lineRule="auto"/>
                    <w:rPr>
                      <w:sz w:val="22"/>
                      <w:szCs w:val="22"/>
                    </w:rPr>
                  </w:pPr>
                </w:p>
              </w:tc>
              <w:tc>
                <w:tcPr>
                  <w:tcW w:w="1121" w:type="dxa"/>
                </w:tcPr>
                <w:p w14:paraId="37F5E4E5" w14:textId="77777777" w:rsidR="00493537" w:rsidRPr="00974747" w:rsidRDefault="00493537">
                  <w:pPr>
                    <w:rPr>
                      <w:sz w:val="22"/>
                      <w:szCs w:val="22"/>
                    </w:rPr>
                  </w:pPr>
                  <w:r w:rsidRPr="00974747">
                    <w:rPr>
                      <w:sz w:val="22"/>
                      <w:szCs w:val="22"/>
                    </w:rPr>
                    <w:t xml:space="preserve">Ở bước </w:t>
                  </w:r>
                  <w:r>
                    <w:rPr>
                      <w:sz w:val="22"/>
                      <w:szCs w:val="22"/>
                    </w:rPr>
                    <w:t>6</w:t>
                  </w:r>
                </w:p>
              </w:tc>
              <w:tc>
                <w:tcPr>
                  <w:tcW w:w="1539" w:type="dxa"/>
                </w:tcPr>
                <w:p w14:paraId="6F5AED58" w14:textId="77777777" w:rsidR="00493537" w:rsidRPr="00974747" w:rsidRDefault="00493537">
                  <w:pPr>
                    <w:rPr>
                      <w:sz w:val="22"/>
                      <w:szCs w:val="22"/>
                    </w:rPr>
                  </w:pPr>
                  <w:r w:rsidRPr="00974747">
                    <w:rPr>
                      <w:sz w:val="22"/>
                      <w:szCs w:val="22"/>
                    </w:rPr>
                    <w:t>Nếu Course ID không hợp lệ</w:t>
                  </w:r>
                </w:p>
              </w:tc>
              <w:tc>
                <w:tcPr>
                  <w:tcW w:w="2560" w:type="dxa"/>
                </w:tcPr>
                <w:p w14:paraId="0E50461A" w14:textId="77777777" w:rsidR="00493537" w:rsidRPr="00974747" w:rsidRDefault="00493537">
                  <w:pPr>
                    <w:rPr>
                      <w:sz w:val="22"/>
                      <w:szCs w:val="22"/>
                    </w:rPr>
                  </w:pPr>
                  <w:r w:rsidRPr="00974747">
                    <w:rPr>
                      <w:sz w:val="22"/>
                      <w:szCs w:val="22"/>
                    </w:rPr>
                    <w:t xml:space="preserve">Hệ thống yêu cầu nhập lại </w:t>
                  </w:r>
                </w:p>
              </w:tc>
              <w:tc>
                <w:tcPr>
                  <w:tcW w:w="3005" w:type="dxa"/>
                </w:tcPr>
                <w:p w14:paraId="389E13F6" w14:textId="77777777" w:rsidR="00493537" w:rsidRPr="00974747" w:rsidRDefault="00493537">
                  <w:pPr>
                    <w:rPr>
                      <w:sz w:val="22"/>
                      <w:szCs w:val="22"/>
                    </w:rPr>
                  </w:pPr>
                  <w:r w:rsidRPr="00974747">
                    <w:rPr>
                      <w:sz w:val="22"/>
                      <w:szCs w:val="22"/>
                    </w:rPr>
                    <w:t xml:space="preserve">Quay lại bước </w:t>
                  </w:r>
                  <w:r>
                    <w:rPr>
                      <w:sz w:val="22"/>
                      <w:szCs w:val="22"/>
                    </w:rPr>
                    <w:t>5</w:t>
                  </w:r>
                </w:p>
              </w:tc>
            </w:tr>
            <w:tr w:rsidR="00493537" w:rsidRPr="00974747" w14:paraId="09B11B64" w14:textId="77777777">
              <w:tc>
                <w:tcPr>
                  <w:tcW w:w="611" w:type="dxa"/>
                </w:tcPr>
                <w:p w14:paraId="2EF43126" w14:textId="77777777" w:rsidR="00493537" w:rsidRPr="00974747" w:rsidRDefault="00493537" w:rsidP="00912A3D">
                  <w:pPr>
                    <w:pStyle w:val="ListParagraph"/>
                    <w:numPr>
                      <w:ilvl w:val="0"/>
                      <w:numId w:val="27"/>
                    </w:numPr>
                    <w:autoSpaceDE w:val="0"/>
                    <w:autoSpaceDN w:val="0"/>
                    <w:spacing w:before="120" w:line="288" w:lineRule="auto"/>
                    <w:rPr>
                      <w:sz w:val="22"/>
                      <w:szCs w:val="22"/>
                    </w:rPr>
                  </w:pPr>
                </w:p>
              </w:tc>
              <w:tc>
                <w:tcPr>
                  <w:tcW w:w="1121" w:type="dxa"/>
                </w:tcPr>
                <w:p w14:paraId="690E417D" w14:textId="77777777" w:rsidR="00493537" w:rsidRPr="00974747" w:rsidRDefault="00493537">
                  <w:pPr>
                    <w:rPr>
                      <w:sz w:val="22"/>
                      <w:szCs w:val="22"/>
                    </w:rPr>
                  </w:pPr>
                  <w:r w:rsidRPr="00974747">
                    <w:rPr>
                      <w:sz w:val="22"/>
                      <w:szCs w:val="22"/>
                    </w:rPr>
                    <w:t xml:space="preserve">Ở bước </w:t>
                  </w:r>
                  <w:r>
                    <w:rPr>
                      <w:sz w:val="22"/>
                      <w:szCs w:val="22"/>
                    </w:rPr>
                    <w:t>6</w:t>
                  </w:r>
                </w:p>
              </w:tc>
              <w:tc>
                <w:tcPr>
                  <w:tcW w:w="1539" w:type="dxa"/>
                </w:tcPr>
                <w:p w14:paraId="62F34B93" w14:textId="77777777" w:rsidR="00493537" w:rsidRPr="00974747" w:rsidRDefault="00493537">
                  <w:pPr>
                    <w:rPr>
                      <w:sz w:val="22"/>
                      <w:szCs w:val="22"/>
                    </w:rPr>
                  </w:pPr>
                  <w:r w:rsidRPr="00974747">
                    <w:rPr>
                      <w:sz w:val="22"/>
                      <w:szCs w:val="22"/>
                    </w:rPr>
                    <w:t>Nếu thông tin trùng lặp trong CSDL</w:t>
                  </w:r>
                </w:p>
              </w:tc>
              <w:tc>
                <w:tcPr>
                  <w:tcW w:w="2560" w:type="dxa"/>
                </w:tcPr>
                <w:p w14:paraId="2AA72736" w14:textId="77777777" w:rsidR="00493537" w:rsidRPr="00974747" w:rsidRDefault="00493537">
                  <w:pPr>
                    <w:rPr>
                      <w:sz w:val="22"/>
                      <w:szCs w:val="22"/>
                    </w:rPr>
                  </w:pPr>
                  <w:r w:rsidRPr="00974747">
                    <w:rPr>
                      <w:sz w:val="22"/>
                      <w:szCs w:val="22"/>
                    </w:rPr>
                    <w:t>Hệ thống thông báo lỗi, yêu cầu nhập lại.</w:t>
                  </w:r>
                </w:p>
              </w:tc>
              <w:tc>
                <w:tcPr>
                  <w:tcW w:w="3005" w:type="dxa"/>
                </w:tcPr>
                <w:p w14:paraId="6998102A" w14:textId="77777777" w:rsidR="00493537" w:rsidRPr="00974747" w:rsidRDefault="00493537">
                  <w:pPr>
                    <w:rPr>
                      <w:sz w:val="22"/>
                      <w:szCs w:val="22"/>
                    </w:rPr>
                  </w:pPr>
                  <w:r w:rsidRPr="00974747">
                    <w:rPr>
                      <w:sz w:val="22"/>
                      <w:szCs w:val="22"/>
                    </w:rPr>
                    <w:t xml:space="preserve">Quay lại bước </w:t>
                  </w:r>
                  <w:r>
                    <w:rPr>
                      <w:sz w:val="22"/>
                      <w:szCs w:val="22"/>
                    </w:rPr>
                    <w:t>5</w:t>
                  </w:r>
                </w:p>
              </w:tc>
            </w:tr>
          </w:tbl>
          <w:p w14:paraId="6A746FAB" w14:textId="77777777" w:rsidR="00493537" w:rsidRPr="00974747" w:rsidRDefault="00493537" w:rsidP="00912A3D">
            <w:pPr>
              <w:pStyle w:val="ListParagraph"/>
              <w:numPr>
                <w:ilvl w:val="0"/>
                <w:numId w:val="23"/>
              </w:numPr>
              <w:autoSpaceDE w:val="0"/>
              <w:autoSpaceDN w:val="0"/>
              <w:spacing w:before="120" w:line="288" w:lineRule="auto"/>
              <w:rPr>
                <w:b w:val="0"/>
                <w:bCs/>
                <w:sz w:val="22"/>
                <w:szCs w:val="22"/>
              </w:rPr>
            </w:pPr>
            <w:r w:rsidRPr="00974747">
              <w:rPr>
                <w:bCs/>
                <w:sz w:val="22"/>
                <w:szCs w:val="22"/>
              </w:rPr>
              <w:t>Dữ liệu đầu vào</w:t>
            </w:r>
          </w:p>
          <w:p w14:paraId="0FECD0A3" w14:textId="3F71142B" w:rsidR="00493537" w:rsidRPr="00974747" w:rsidRDefault="00493537">
            <w:pPr>
              <w:pStyle w:val="Caption"/>
              <w:keepNext/>
              <w:rPr>
                <w:sz w:val="22"/>
                <w:szCs w:val="22"/>
              </w:rPr>
            </w:pPr>
            <w:r w:rsidRPr="00974747">
              <w:rPr>
                <w:sz w:val="22"/>
                <w:szCs w:val="22"/>
              </w:rPr>
              <w:t xml:space="preserve">Bảng đặc tả dữ liệu của trường </w:t>
            </w:r>
          </w:p>
          <w:tbl>
            <w:tblPr>
              <w:tblStyle w:val="TableGrid"/>
              <w:tblW w:w="8806" w:type="dxa"/>
              <w:tblLook w:val="04A0" w:firstRow="1" w:lastRow="0" w:firstColumn="1" w:lastColumn="0" w:noHBand="0" w:noVBand="1"/>
            </w:tblPr>
            <w:tblGrid>
              <w:gridCol w:w="493"/>
              <w:gridCol w:w="990"/>
              <w:gridCol w:w="1306"/>
              <w:gridCol w:w="1280"/>
              <w:gridCol w:w="1631"/>
              <w:gridCol w:w="3106"/>
            </w:tblGrid>
            <w:tr w:rsidR="00493537" w:rsidRPr="00974747" w14:paraId="7DE95104" w14:textId="77777777">
              <w:trPr>
                <w:cnfStyle w:val="100000000000" w:firstRow="1" w:lastRow="0" w:firstColumn="0" w:lastColumn="0" w:oddVBand="0" w:evenVBand="0" w:oddHBand="0" w:evenHBand="0" w:firstRowFirstColumn="0" w:firstRowLastColumn="0" w:lastRowFirstColumn="0" w:lastRowLastColumn="0"/>
              </w:trPr>
              <w:tc>
                <w:tcPr>
                  <w:tcW w:w="493" w:type="dxa"/>
                  <w:shd w:val="clear" w:color="auto" w:fill="A8D08D" w:themeFill="accent6" w:themeFillTint="99"/>
                  <w:vAlign w:val="center"/>
                </w:tcPr>
                <w:p w14:paraId="0B0CA4B5" w14:textId="77777777" w:rsidR="00493537" w:rsidRPr="00974747" w:rsidRDefault="00493537">
                  <w:pPr>
                    <w:rPr>
                      <w:b w:val="0"/>
                      <w:bCs/>
                      <w:sz w:val="22"/>
                      <w:szCs w:val="22"/>
                    </w:rPr>
                  </w:pPr>
                  <w:r w:rsidRPr="00974747">
                    <w:rPr>
                      <w:bCs/>
                      <w:sz w:val="22"/>
                      <w:szCs w:val="22"/>
                    </w:rPr>
                    <w:t>No</w:t>
                  </w:r>
                </w:p>
              </w:tc>
              <w:tc>
                <w:tcPr>
                  <w:tcW w:w="990" w:type="dxa"/>
                  <w:shd w:val="clear" w:color="auto" w:fill="A8D08D" w:themeFill="accent6" w:themeFillTint="99"/>
                  <w:vAlign w:val="center"/>
                </w:tcPr>
                <w:p w14:paraId="7F175CA9" w14:textId="77777777" w:rsidR="00493537" w:rsidRPr="00974747" w:rsidRDefault="00493537">
                  <w:pPr>
                    <w:rPr>
                      <w:b w:val="0"/>
                      <w:bCs/>
                      <w:sz w:val="22"/>
                      <w:szCs w:val="22"/>
                    </w:rPr>
                  </w:pPr>
                  <w:r w:rsidRPr="00974747">
                    <w:rPr>
                      <w:bCs/>
                      <w:sz w:val="22"/>
                      <w:szCs w:val="22"/>
                    </w:rPr>
                    <w:t>Data fields</w:t>
                  </w:r>
                </w:p>
              </w:tc>
              <w:tc>
                <w:tcPr>
                  <w:tcW w:w="1306" w:type="dxa"/>
                  <w:shd w:val="clear" w:color="auto" w:fill="A8D08D" w:themeFill="accent6" w:themeFillTint="99"/>
                  <w:vAlign w:val="center"/>
                </w:tcPr>
                <w:p w14:paraId="3E4AC657" w14:textId="77777777" w:rsidR="00493537" w:rsidRPr="00974747" w:rsidRDefault="00493537">
                  <w:pPr>
                    <w:rPr>
                      <w:b w:val="0"/>
                      <w:bCs/>
                      <w:sz w:val="22"/>
                      <w:szCs w:val="22"/>
                    </w:rPr>
                  </w:pPr>
                  <w:r w:rsidRPr="00974747">
                    <w:rPr>
                      <w:bCs/>
                      <w:sz w:val="22"/>
                      <w:szCs w:val="22"/>
                    </w:rPr>
                    <w:t>Description</w:t>
                  </w:r>
                </w:p>
              </w:tc>
              <w:tc>
                <w:tcPr>
                  <w:tcW w:w="1280" w:type="dxa"/>
                  <w:shd w:val="clear" w:color="auto" w:fill="A8D08D" w:themeFill="accent6" w:themeFillTint="99"/>
                  <w:vAlign w:val="center"/>
                </w:tcPr>
                <w:p w14:paraId="55A7D6B0" w14:textId="77777777" w:rsidR="00493537" w:rsidRPr="00974747" w:rsidRDefault="00493537">
                  <w:pPr>
                    <w:rPr>
                      <w:b w:val="0"/>
                      <w:bCs/>
                      <w:sz w:val="22"/>
                      <w:szCs w:val="22"/>
                    </w:rPr>
                  </w:pPr>
                  <w:r w:rsidRPr="00974747">
                    <w:rPr>
                      <w:bCs/>
                      <w:sz w:val="22"/>
                      <w:szCs w:val="22"/>
                    </w:rPr>
                    <w:t>Mandatory</w:t>
                  </w:r>
                </w:p>
              </w:tc>
              <w:tc>
                <w:tcPr>
                  <w:tcW w:w="1631" w:type="dxa"/>
                  <w:shd w:val="clear" w:color="auto" w:fill="A8D08D" w:themeFill="accent6" w:themeFillTint="99"/>
                  <w:vAlign w:val="center"/>
                </w:tcPr>
                <w:p w14:paraId="22E40B09" w14:textId="77777777" w:rsidR="00493537" w:rsidRPr="00974747" w:rsidRDefault="00493537">
                  <w:pPr>
                    <w:rPr>
                      <w:b w:val="0"/>
                      <w:bCs/>
                      <w:sz w:val="22"/>
                      <w:szCs w:val="22"/>
                    </w:rPr>
                  </w:pPr>
                  <w:r w:rsidRPr="00974747">
                    <w:rPr>
                      <w:bCs/>
                      <w:sz w:val="22"/>
                      <w:szCs w:val="22"/>
                    </w:rPr>
                    <w:t>Valid condition</w:t>
                  </w:r>
                </w:p>
              </w:tc>
              <w:tc>
                <w:tcPr>
                  <w:tcW w:w="3106" w:type="dxa"/>
                  <w:shd w:val="clear" w:color="auto" w:fill="A8D08D" w:themeFill="accent6" w:themeFillTint="99"/>
                  <w:vAlign w:val="center"/>
                </w:tcPr>
                <w:p w14:paraId="21881DBB" w14:textId="77777777" w:rsidR="00493537" w:rsidRPr="00974747" w:rsidRDefault="00493537">
                  <w:pPr>
                    <w:ind w:right="173"/>
                    <w:rPr>
                      <w:b w:val="0"/>
                      <w:bCs/>
                      <w:sz w:val="22"/>
                      <w:szCs w:val="22"/>
                    </w:rPr>
                  </w:pPr>
                  <w:r w:rsidRPr="00974747">
                    <w:rPr>
                      <w:bCs/>
                      <w:sz w:val="22"/>
                      <w:szCs w:val="22"/>
                    </w:rPr>
                    <w:t>Example</w:t>
                  </w:r>
                </w:p>
              </w:tc>
            </w:tr>
            <w:tr w:rsidR="00493537" w:rsidRPr="00974747" w14:paraId="4A415784" w14:textId="77777777">
              <w:tc>
                <w:tcPr>
                  <w:tcW w:w="493" w:type="dxa"/>
                  <w:vAlign w:val="center"/>
                </w:tcPr>
                <w:p w14:paraId="7AD60E98" w14:textId="77777777" w:rsidR="00493537" w:rsidRPr="00974747" w:rsidRDefault="00493537" w:rsidP="00912A3D">
                  <w:pPr>
                    <w:numPr>
                      <w:ilvl w:val="0"/>
                      <w:numId w:val="28"/>
                    </w:numPr>
                    <w:autoSpaceDE w:val="0"/>
                    <w:autoSpaceDN w:val="0"/>
                    <w:spacing w:before="120" w:line="288" w:lineRule="auto"/>
                    <w:rPr>
                      <w:sz w:val="22"/>
                      <w:szCs w:val="22"/>
                    </w:rPr>
                  </w:pPr>
                </w:p>
              </w:tc>
              <w:tc>
                <w:tcPr>
                  <w:tcW w:w="990" w:type="dxa"/>
                  <w:vAlign w:val="center"/>
                </w:tcPr>
                <w:p w14:paraId="00FADF13" w14:textId="77777777" w:rsidR="00493537" w:rsidRPr="00974747" w:rsidRDefault="00493537">
                  <w:pPr>
                    <w:rPr>
                      <w:color w:val="000000"/>
                      <w:sz w:val="22"/>
                      <w:szCs w:val="22"/>
                    </w:rPr>
                  </w:pPr>
                  <w:r w:rsidRPr="00974747">
                    <w:rPr>
                      <w:color w:val="000000"/>
                      <w:sz w:val="22"/>
                      <w:szCs w:val="22"/>
                    </w:rPr>
                    <w:t>Course ID</w:t>
                  </w:r>
                </w:p>
              </w:tc>
              <w:tc>
                <w:tcPr>
                  <w:tcW w:w="1306" w:type="dxa"/>
                  <w:vAlign w:val="center"/>
                </w:tcPr>
                <w:p w14:paraId="334C8723" w14:textId="77777777" w:rsidR="00493537" w:rsidRPr="00974747" w:rsidRDefault="00493537">
                  <w:pPr>
                    <w:rPr>
                      <w:color w:val="000000"/>
                      <w:sz w:val="22"/>
                      <w:szCs w:val="22"/>
                    </w:rPr>
                  </w:pPr>
                  <w:r w:rsidRPr="00974747">
                    <w:rPr>
                      <w:color w:val="000000"/>
                      <w:sz w:val="22"/>
                      <w:szCs w:val="22"/>
                    </w:rPr>
                    <w:t>Mã học phần</w:t>
                  </w:r>
                </w:p>
              </w:tc>
              <w:tc>
                <w:tcPr>
                  <w:tcW w:w="1280" w:type="dxa"/>
                  <w:vAlign w:val="center"/>
                </w:tcPr>
                <w:p w14:paraId="19E91C24" w14:textId="77777777" w:rsidR="00493537" w:rsidRPr="00974747" w:rsidRDefault="00493537">
                  <w:pPr>
                    <w:rPr>
                      <w:color w:val="000000"/>
                      <w:sz w:val="22"/>
                      <w:szCs w:val="22"/>
                    </w:rPr>
                  </w:pPr>
                  <w:r w:rsidRPr="00974747">
                    <w:rPr>
                      <w:color w:val="000000"/>
                      <w:sz w:val="22"/>
                      <w:szCs w:val="22"/>
                    </w:rPr>
                    <w:t>Có</w:t>
                  </w:r>
                </w:p>
              </w:tc>
              <w:tc>
                <w:tcPr>
                  <w:tcW w:w="1631" w:type="dxa"/>
                  <w:vAlign w:val="center"/>
                </w:tcPr>
                <w:p w14:paraId="1EE94891" w14:textId="77777777" w:rsidR="00493537" w:rsidRPr="00974747" w:rsidRDefault="00493537">
                  <w:pPr>
                    <w:rPr>
                      <w:color w:val="000000"/>
                      <w:sz w:val="22"/>
                      <w:szCs w:val="22"/>
                    </w:rPr>
                  </w:pPr>
                  <w:r w:rsidRPr="00974747">
                    <w:rPr>
                      <w:color w:val="000000"/>
                      <w:sz w:val="22"/>
                      <w:szCs w:val="22"/>
                    </w:rPr>
                    <w:t>Phải tồn tại trong hệ thống</w:t>
                  </w:r>
                </w:p>
              </w:tc>
              <w:tc>
                <w:tcPr>
                  <w:tcW w:w="3106" w:type="dxa"/>
                  <w:vAlign w:val="center"/>
                </w:tcPr>
                <w:p w14:paraId="76919656" w14:textId="77777777" w:rsidR="00493537" w:rsidRPr="00974747" w:rsidRDefault="00493537">
                  <w:pPr>
                    <w:rPr>
                      <w:color w:val="000000"/>
                      <w:sz w:val="22"/>
                      <w:szCs w:val="22"/>
                    </w:rPr>
                  </w:pPr>
                  <w:r w:rsidRPr="00974747">
                    <w:rPr>
                      <w:color w:val="000000"/>
                      <w:sz w:val="22"/>
                      <w:szCs w:val="22"/>
                    </w:rPr>
                    <w:t>IT1012</w:t>
                  </w:r>
                </w:p>
              </w:tc>
            </w:tr>
          </w:tbl>
          <w:p w14:paraId="47C7452F" w14:textId="77777777" w:rsidR="00493537" w:rsidRPr="00974747" w:rsidRDefault="00493537" w:rsidP="00912A3D">
            <w:pPr>
              <w:pStyle w:val="ListParagraph"/>
              <w:numPr>
                <w:ilvl w:val="0"/>
                <w:numId w:val="23"/>
              </w:numPr>
              <w:autoSpaceDE w:val="0"/>
              <w:autoSpaceDN w:val="0"/>
              <w:spacing w:before="120" w:line="288" w:lineRule="auto"/>
              <w:rPr>
                <w:b w:val="0"/>
                <w:bCs/>
                <w:sz w:val="22"/>
                <w:szCs w:val="22"/>
              </w:rPr>
            </w:pPr>
            <w:r w:rsidRPr="00974747">
              <w:rPr>
                <w:bCs/>
                <w:sz w:val="22"/>
                <w:szCs w:val="22"/>
              </w:rPr>
              <w:t>Dữ liệu đầu ra</w:t>
            </w:r>
          </w:p>
          <w:p w14:paraId="42B5FAEF" w14:textId="77777777" w:rsidR="00493537" w:rsidRPr="00974747" w:rsidRDefault="00493537">
            <w:pPr>
              <w:pStyle w:val="Caption"/>
              <w:keepNext/>
              <w:rPr>
                <w:sz w:val="22"/>
                <w:szCs w:val="22"/>
              </w:rPr>
            </w:pPr>
            <w:r w:rsidRPr="00974747">
              <w:rPr>
                <w:sz w:val="22"/>
                <w:szCs w:val="22"/>
              </w:rPr>
              <w:t>Bảng đặc tả dữ liệu đầu ra</w:t>
            </w:r>
          </w:p>
          <w:tbl>
            <w:tblPr>
              <w:tblStyle w:val="TableGrid"/>
              <w:tblW w:w="8806" w:type="dxa"/>
              <w:tblLook w:val="04A0" w:firstRow="1" w:lastRow="0" w:firstColumn="1" w:lastColumn="0" w:noHBand="0" w:noVBand="1"/>
            </w:tblPr>
            <w:tblGrid>
              <w:gridCol w:w="625"/>
              <w:gridCol w:w="1350"/>
              <w:gridCol w:w="2250"/>
              <w:gridCol w:w="2700"/>
              <w:gridCol w:w="1881"/>
            </w:tblGrid>
            <w:tr w:rsidR="00493537" w:rsidRPr="00974747" w14:paraId="66ACE056" w14:textId="77777777">
              <w:trPr>
                <w:cnfStyle w:val="100000000000" w:firstRow="1" w:lastRow="0" w:firstColumn="0" w:lastColumn="0" w:oddVBand="0" w:evenVBand="0" w:oddHBand="0" w:evenHBand="0" w:firstRowFirstColumn="0" w:firstRowLastColumn="0" w:lastRowFirstColumn="0" w:lastRowLastColumn="0"/>
              </w:trPr>
              <w:tc>
                <w:tcPr>
                  <w:tcW w:w="625" w:type="dxa"/>
                  <w:shd w:val="clear" w:color="auto" w:fill="F4B083" w:themeFill="accent2" w:themeFillTint="99"/>
                  <w:vAlign w:val="center"/>
                </w:tcPr>
                <w:p w14:paraId="5A687B03" w14:textId="77777777" w:rsidR="00493537" w:rsidRPr="00974747" w:rsidRDefault="00493537">
                  <w:pPr>
                    <w:widowControl w:val="0"/>
                    <w:ind w:left="4"/>
                    <w:jc w:val="center"/>
                    <w:rPr>
                      <w:b w:val="0"/>
                      <w:bCs/>
                      <w:sz w:val="22"/>
                      <w:szCs w:val="22"/>
                    </w:rPr>
                  </w:pPr>
                  <w:r w:rsidRPr="00974747">
                    <w:rPr>
                      <w:bCs/>
                      <w:sz w:val="22"/>
                      <w:szCs w:val="22"/>
                    </w:rPr>
                    <w:t>No</w:t>
                  </w:r>
                </w:p>
              </w:tc>
              <w:tc>
                <w:tcPr>
                  <w:tcW w:w="1350" w:type="dxa"/>
                  <w:shd w:val="clear" w:color="auto" w:fill="F4B083" w:themeFill="accent2" w:themeFillTint="99"/>
                  <w:vAlign w:val="center"/>
                </w:tcPr>
                <w:p w14:paraId="75441A46" w14:textId="77777777" w:rsidR="00493537" w:rsidRPr="00974747" w:rsidRDefault="00493537">
                  <w:pPr>
                    <w:widowControl w:val="0"/>
                    <w:ind w:left="4"/>
                    <w:jc w:val="center"/>
                    <w:rPr>
                      <w:b w:val="0"/>
                      <w:bCs/>
                      <w:sz w:val="22"/>
                      <w:szCs w:val="22"/>
                    </w:rPr>
                  </w:pPr>
                  <w:r w:rsidRPr="00974747">
                    <w:rPr>
                      <w:bCs/>
                      <w:sz w:val="22"/>
                      <w:szCs w:val="22"/>
                    </w:rPr>
                    <w:t>Data fields</w:t>
                  </w:r>
                </w:p>
              </w:tc>
              <w:tc>
                <w:tcPr>
                  <w:tcW w:w="2250" w:type="dxa"/>
                  <w:shd w:val="clear" w:color="auto" w:fill="F4B083" w:themeFill="accent2" w:themeFillTint="99"/>
                  <w:vAlign w:val="center"/>
                </w:tcPr>
                <w:p w14:paraId="50B0D6C1" w14:textId="77777777" w:rsidR="00493537" w:rsidRPr="00974747" w:rsidRDefault="00493537">
                  <w:pPr>
                    <w:widowControl w:val="0"/>
                    <w:ind w:left="4"/>
                    <w:jc w:val="center"/>
                    <w:rPr>
                      <w:b w:val="0"/>
                      <w:bCs/>
                      <w:sz w:val="22"/>
                      <w:szCs w:val="22"/>
                    </w:rPr>
                  </w:pPr>
                  <w:r w:rsidRPr="00974747">
                    <w:rPr>
                      <w:bCs/>
                      <w:sz w:val="22"/>
                      <w:szCs w:val="22"/>
                    </w:rPr>
                    <w:t>Description</w:t>
                  </w:r>
                </w:p>
              </w:tc>
              <w:tc>
                <w:tcPr>
                  <w:tcW w:w="2700" w:type="dxa"/>
                  <w:shd w:val="clear" w:color="auto" w:fill="F4B083" w:themeFill="accent2" w:themeFillTint="99"/>
                  <w:vAlign w:val="center"/>
                </w:tcPr>
                <w:p w14:paraId="2B2B9689" w14:textId="77777777" w:rsidR="00493537" w:rsidRPr="00974747" w:rsidRDefault="00493537">
                  <w:pPr>
                    <w:widowControl w:val="0"/>
                    <w:ind w:left="4"/>
                    <w:jc w:val="center"/>
                    <w:rPr>
                      <w:b w:val="0"/>
                      <w:bCs/>
                      <w:sz w:val="22"/>
                      <w:szCs w:val="22"/>
                    </w:rPr>
                  </w:pPr>
                  <w:r w:rsidRPr="00974747">
                    <w:rPr>
                      <w:bCs/>
                      <w:sz w:val="22"/>
                      <w:szCs w:val="22"/>
                    </w:rPr>
                    <w:t>Display format</w:t>
                  </w:r>
                </w:p>
              </w:tc>
              <w:tc>
                <w:tcPr>
                  <w:tcW w:w="1881" w:type="dxa"/>
                  <w:shd w:val="clear" w:color="auto" w:fill="F4B083" w:themeFill="accent2" w:themeFillTint="99"/>
                  <w:vAlign w:val="center"/>
                </w:tcPr>
                <w:p w14:paraId="423AD93D" w14:textId="77777777" w:rsidR="00493537" w:rsidRPr="00974747" w:rsidRDefault="00493537">
                  <w:pPr>
                    <w:widowControl w:val="0"/>
                    <w:ind w:left="4"/>
                    <w:jc w:val="center"/>
                    <w:rPr>
                      <w:b w:val="0"/>
                      <w:bCs/>
                      <w:sz w:val="22"/>
                      <w:szCs w:val="22"/>
                    </w:rPr>
                  </w:pPr>
                  <w:r w:rsidRPr="00974747">
                    <w:rPr>
                      <w:bCs/>
                      <w:sz w:val="22"/>
                      <w:szCs w:val="22"/>
                    </w:rPr>
                    <w:t>Example</w:t>
                  </w:r>
                </w:p>
              </w:tc>
            </w:tr>
            <w:tr w:rsidR="00493537" w:rsidRPr="00974747" w14:paraId="51913EBD" w14:textId="77777777">
              <w:trPr>
                <w:trHeight w:val="449"/>
              </w:trPr>
              <w:tc>
                <w:tcPr>
                  <w:tcW w:w="625" w:type="dxa"/>
                  <w:vAlign w:val="center"/>
                </w:tcPr>
                <w:p w14:paraId="112721A8" w14:textId="77777777" w:rsidR="00493537" w:rsidRPr="00974747" w:rsidRDefault="00493537" w:rsidP="00912A3D">
                  <w:pPr>
                    <w:pStyle w:val="ListParagraph"/>
                    <w:numPr>
                      <w:ilvl w:val="0"/>
                      <w:numId w:val="29"/>
                    </w:numPr>
                    <w:spacing w:before="60" w:after="0" w:line="240" w:lineRule="auto"/>
                    <w:jc w:val="center"/>
                    <w:rPr>
                      <w:sz w:val="22"/>
                      <w:szCs w:val="22"/>
                    </w:rPr>
                  </w:pPr>
                </w:p>
              </w:tc>
              <w:tc>
                <w:tcPr>
                  <w:tcW w:w="1350" w:type="dxa"/>
                  <w:vAlign w:val="center"/>
                </w:tcPr>
                <w:p w14:paraId="2542D86A" w14:textId="77777777" w:rsidR="00493537" w:rsidRPr="00974747" w:rsidRDefault="00493537">
                  <w:pPr>
                    <w:rPr>
                      <w:sz w:val="22"/>
                      <w:szCs w:val="22"/>
                    </w:rPr>
                  </w:pPr>
                  <w:r w:rsidRPr="00974747">
                    <w:rPr>
                      <w:color w:val="000000"/>
                      <w:sz w:val="22"/>
                      <w:szCs w:val="22"/>
                    </w:rPr>
                    <w:t>Thông báo</w:t>
                  </w:r>
                </w:p>
              </w:tc>
              <w:tc>
                <w:tcPr>
                  <w:tcW w:w="2250" w:type="dxa"/>
                  <w:vAlign w:val="center"/>
                </w:tcPr>
                <w:p w14:paraId="10751EB2" w14:textId="77777777" w:rsidR="00493537" w:rsidRPr="00974747" w:rsidRDefault="00493537">
                  <w:pPr>
                    <w:rPr>
                      <w:sz w:val="22"/>
                      <w:szCs w:val="22"/>
                    </w:rPr>
                  </w:pPr>
                  <w:r w:rsidRPr="00974747">
                    <w:rPr>
                      <w:color w:val="000000"/>
                      <w:sz w:val="22"/>
                      <w:szCs w:val="22"/>
                    </w:rPr>
                    <w:t>Kết quả xử lý</w:t>
                  </w:r>
                </w:p>
              </w:tc>
              <w:tc>
                <w:tcPr>
                  <w:tcW w:w="2700" w:type="dxa"/>
                  <w:vAlign w:val="center"/>
                </w:tcPr>
                <w:p w14:paraId="78275160" w14:textId="77777777" w:rsidR="00493537" w:rsidRPr="00974747" w:rsidRDefault="00493537">
                  <w:pPr>
                    <w:rPr>
                      <w:sz w:val="22"/>
                      <w:szCs w:val="22"/>
                    </w:rPr>
                  </w:pPr>
                  <w:r w:rsidRPr="00974747">
                    <w:rPr>
                      <w:color w:val="000000"/>
                      <w:sz w:val="22"/>
                      <w:szCs w:val="22"/>
                    </w:rPr>
                    <w:t>Text</w:t>
                  </w:r>
                </w:p>
              </w:tc>
              <w:tc>
                <w:tcPr>
                  <w:tcW w:w="1881" w:type="dxa"/>
                  <w:vAlign w:val="center"/>
                </w:tcPr>
                <w:p w14:paraId="1769D15B" w14:textId="77777777" w:rsidR="00493537" w:rsidRPr="00974747" w:rsidRDefault="00493537">
                  <w:pPr>
                    <w:rPr>
                      <w:sz w:val="22"/>
                      <w:szCs w:val="22"/>
                    </w:rPr>
                  </w:pPr>
                  <w:r w:rsidRPr="00974747">
                    <w:rPr>
                      <w:color w:val="000000"/>
                      <w:sz w:val="22"/>
                      <w:szCs w:val="22"/>
                    </w:rPr>
                    <w:t>"Xóa học phần thành công"</w:t>
                  </w:r>
                </w:p>
              </w:tc>
            </w:tr>
          </w:tbl>
          <w:p w14:paraId="4C20B8B8" w14:textId="77777777" w:rsidR="00493537" w:rsidRPr="00974747" w:rsidRDefault="00493537">
            <w:pPr>
              <w:rPr>
                <w:b w:val="0"/>
                <w:bCs/>
                <w:sz w:val="22"/>
                <w:szCs w:val="22"/>
              </w:rPr>
            </w:pPr>
          </w:p>
          <w:p w14:paraId="1E5B3F71" w14:textId="77777777" w:rsidR="00493537" w:rsidRPr="00974747" w:rsidRDefault="00493537" w:rsidP="00912A3D">
            <w:pPr>
              <w:pStyle w:val="ListParagraph"/>
              <w:numPr>
                <w:ilvl w:val="0"/>
                <w:numId w:val="23"/>
              </w:numPr>
              <w:autoSpaceDE w:val="0"/>
              <w:autoSpaceDN w:val="0"/>
              <w:spacing w:before="120" w:line="288" w:lineRule="auto"/>
              <w:rPr>
                <w:b w:val="0"/>
                <w:bCs/>
                <w:sz w:val="22"/>
                <w:szCs w:val="22"/>
              </w:rPr>
            </w:pPr>
            <w:r w:rsidRPr="00974747">
              <w:rPr>
                <w:bCs/>
                <w:sz w:val="22"/>
                <w:szCs w:val="22"/>
              </w:rPr>
              <w:t>Hậu điều kiện (nếu có)</w:t>
            </w:r>
          </w:p>
          <w:p w14:paraId="2D9D884D" w14:textId="77777777" w:rsidR="00493537" w:rsidRPr="00E80C36" w:rsidRDefault="00493537" w:rsidP="00912A3D">
            <w:pPr>
              <w:pStyle w:val="ListParagraph"/>
              <w:numPr>
                <w:ilvl w:val="0"/>
                <w:numId w:val="19"/>
              </w:numPr>
              <w:autoSpaceDE w:val="0"/>
              <w:autoSpaceDN w:val="0"/>
              <w:spacing w:before="120" w:line="288" w:lineRule="auto"/>
              <w:rPr>
                <w:b w:val="0"/>
                <w:bCs/>
                <w:sz w:val="22"/>
                <w:szCs w:val="22"/>
              </w:rPr>
            </w:pPr>
            <w:r w:rsidRPr="00E80C36">
              <w:rPr>
                <w:b w:val="0"/>
                <w:bCs/>
                <w:color w:val="000000"/>
                <w:sz w:val="22"/>
                <w:szCs w:val="22"/>
              </w:rPr>
              <w:t>Hệ thống tự động cập nhật danh sách học phần hiển thị cho admin.</w:t>
            </w:r>
          </w:p>
        </w:tc>
      </w:tr>
    </w:tbl>
    <w:p w14:paraId="6BFCEB9D" w14:textId="339A1613" w:rsidR="30B45BE2" w:rsidRPr="00244785" w:rsidRDefault="002239AC" w:rsidP="002239AC">
      <w:pPr>
        <w:pStyle w:val="Heading3"/>
        <w:numPr>
          <w:ilvl w:val="2"/>
          <w:numId w:val="64"/>
        </w:numPr>
      </w:pPr>
      <w:bookmarkStart w:id="58" w:name="_Toc186524648"/>
      <w:r>
        <w:t xml:space="preserve">Đặc tả use case </w:t>
      </w:r>
      <w:r w:rsidRPr="002239AC">
        <w:t>00</w:t>
      </w:r>
      <w:r>
        <w:t>7</w:t>
      </w:r>
      <w:bookmarkEnd w:id="58"/>
    </w:p>
    <w:tbl>
      <w:tblPr>
        <w:tblStyle w:val="TableGrid"/>
        <w:tblW w:w="0" w:type="auto"/>
        <w:tblLook w:val="04A0" w:firstRow="1" w:lastRow="0" w:firstColumn="1" w:lastColumn="0" w:noHBand="0" w:noVBand="1"/>
      </w:tblPr>
      <w:tblGrid>
        <w:gridCol w:w="8761"/>
      </w:tblGrid>
      <w:tr w:rsidR="002239AC" w14:paraId="3FD38125" w14:textId="77777777">
        <w:trPr>
          <w:cnfStyle w:val="100000000000" w:firstRow="1" w:lastRow="0" w:firstColumn="0" w:lastColumn="0" w:oddVBand="0" w:evenVBand="0" w:oddHBand="0" w:evenHBand="0" w:firstRowFirstColumn="0" w:firstRowLastColumn="0" w:lastRowFirstColumn="0" w:lastRowLastColumn="0"/>
          <w:trHeight w:val="300"/>
        </w:trPr>
        <w:tc>
          <w:tcPr>
            <w:tcW w:w="8775" w:type="dxa"/>
            <w:tcBorders>
              <w:top w:val="single" w:sz="8" w:space="0" w:color="auto"/>
              <w:left w:val="single" w:sz="8" w:space="0" w:color="auto"/>
              <w:bottom w:val="single" w:sz="8" w:space="0" w:color="auto"/>
              <w:right w:val="single" w:sz="8" w:space="0" w:color="auto"/>
            </w:tcBorders>
            <w:tcMar>
              <w:left w:w="108" w:type="dxa"/>
              <w:right w:w="108" w:type="dxa"/>
            </w:tcMar>
          </w:tcPr>
          <w:p w14:paraId="0FF2813D" w14:textId="77777777" w:rsidR="002239AC" w:rsidRDefault="002239AC">
            <w:pPr>
              <w:spacing w:before="120" w:after="0" w:line="288" w:lineRule="auto"/>
              <w:jc w:val="center"/>
            </w:pPr>
            <w:r w:rsidRPr="026B49A1">
              <w:rPr>
                <w:rFonts w:eastAsia="Times New Roman"/>
                <w:bCs/>
                <w:sz w:val="32"/>
                <w:szCs w:val="32"/>
                <w:lang w:val="en-US"/>
              </w:rPr>
              <w:t>Use Case “Cập</w:t>
            </w:r>
            <w:r w:rsidRPr="026B49A1">
              <w:rPr>
                <w:rFonts w:eastAsia="Times New Roman"/>
                <w:bCs/>
                <w:sz w:val="32"/>
                <w:szCs w:val="32"/>
                <w:lang w:val="vi"/>
              </w:rPr>
              <w:t xml:space="preserve"> nhật điểm số</w:t>
            </w:r>
            <w:r w:rsidRPr="026B49A1">
              <w:rPr>
                <w:rFonts w:eastAsia="Times New Roman"/>
                <w:bCs/>
                <w:sz w:val="32"/>
                <w:szCs w:val="32"/>
                <w:lang w:val="en-US"/>
              </w:rPr>
              <w:t>”</w:t>
            </w:r>
          </w:p>
          <w:p w14:paraId="6554BD2D" w14:textId="77777777" w:rsidR="002239AC" w:rsidRDefault="002239AC">
            <w:pPr>
              <w:pStyle w:val="ListParagraph"/>
              <w:spacing w:before="0" w:after="0" w:line="288" w:lineRule="auto"/>
              <w:ind w:left="360" w:hanging="360"/>
              <w:rPr>
                <w:rFonts w:eastAsia="Times New Roman"/>
                <w:b w:val="0"/>
                <w:bCs/>
                <w:sz w:val="28"/>
                <w:szCs w:val="28"/>
                <w:lang w:val="en-US"/>
              </w:rPr>
            </w:pPr>
            <w:r w:rsidRPr="026B49A1">
              <w:rPr>
                <w:rFonts w:eastAsia="Times New Roman"/>
                <w:bCs/>
                <w:sz w:val="28"/>
                <w:szCs w:val="28"/>
                <w:lang w:val="en-US"/>
              </w:rPr>
              <w:t>Mã use case</w:t>
            </w:r>
          </w:p>
          <w:p w14:paraId="7EEA5424" w14:textId="77777777" w:rsidR="002239AC" w:rsidRPr="002239AC" w:rsidRDefault="002239AC">
            <w:pPr>
              <w:spacing w:before="0" w:after="0" w:line="288" w:lineRule="auto"/>
              <w:ind w:left="720"/>
              <w:rPr>
                <w:b w:val="0"/>
                <w:bCs/>
              </w:rPr>
            </w:pPr>
            <w:r w:rsidRPr="002239AC">
              <w:rPr>
                <w:rFonts w:eastAsia="Times New Roman"/>
                <w:b w:val="0"/>
                <w:bCs/>
                <w:sz w:val="20"/>
                <w:szCs w:val="20"/>
                <w:lang w:val="en-US"/>
              </w:rPr>
              <w:t>UC007</w:t>
            </w:r>
          </w:p>
          <w:p w14:paraId="7EAADF63" w14:textId="77777777" w:rsidR="002239AC" w:rsidRDefault="002239AC">
            <w:pPr>
              <w:pStyle w:val="ListParagraph"/>
              <w:spacing w:before="0" w:after="0" w:line="288" w:lineRule="auto"/>
              <w:ind w:left="360" w:hanging="360"/>
              <w:rPr>
                <w:rFonts w:eastAsia="Times New Roman"/>
                <w:b w:val="0"/>
                <w:bCs/>
                <w:sz w:val="28"/>
                <w:szCs w:val="28"/>
                <w:lang w:val="en-US"/>
              </w:rPr>
            </w:pPr>
            <w:r w:rsidRPr="026B49A1">
              <w:rPr>
                <w:rFonts w:eastAsia="Times New Roman"/>
                <w:bCs/>
                <w:sz w:val="28"/>
                <w:szCs w:val="28"/>
                <w:lang w:val="en-US"/>
              </w:rPr>
              <w:t>Mô tả ngắn gọn</w:t>
            </w:r>
          </w:p>
          <w:p w14:paraId="7C48D1F8" w14:textId="77777777" w:rsidR="002239AC" w:rsidRPr="002239AC" w:rsidRDefault="002239AC">
            <w:pPr>
              <w:spacing w:before="0" w:after="0" w:line="288" w:lineRule="auto"/>
              <w:ind w:left="720"/>
              <w:rPr>
                <w:b w:val="0"/>
                <w:bCs/>
              </w:rPr>
            </w:pPr>
            <w:r w:rsidRPr="002239AC">
              <w:rPr>
                <w:rFonts w:eastAsia="Times New Roman"/>
                <w:b w:val="0"/>
                <w:bCs/>
                <w:sz w:val="20"/>
                <w:szCs w:val="20"/>
                <w:lang w:val="en-US"/>
              </w:rPr>
              <w:t>Trường hợp sử dụng này mô tả sự tương tác giữa giảng</w:t>
            </w:r>
            <w:r w:rsidRPr="002239AC">
              <w:rPr>
                <w:rFonts w:eastAsia="Times New Roman"/>
                <w:b w:val="0"/>
                <w:bCs/>
                <w:sz w:val="20"/>
                <w:szCs w:val="20"/>
                <w:lang w:val="vi"/>
              </w:rPr>
              <w:t xml:space="preserve"> viên</w:t>
            </w:r>
            <w:r w:rsidRPr="002239AC">
              <w:rPr>
                <w:rFonts w:eastAsia="Times New Roman"/>
                <w:b w:val="0"/>
                <w:bCs/>
                <w:sz w:val="20"/>
                <w:szCs w:val="20"/>
                <w:lang w:val="en-US"/>
              </w:rPr>
              <w:t xml:space="preserve"> và HUSTHub khi giảng</w:t>
            </w:r>
            <w:r w:rsidRPr="002239AC">
              <w:rPr>
                <w:rFonts w:eastAsia="Times New Roman"/>
                <w:b w:val="0"/>
                <w:bCs/>
                <w:sz w:val="20"/>
                <w:szCs w:val="20"/>
                <w:lang w:val="vi"/>
              </w:rPr>
              <w:t xml:space="preserve"> viên</w:t>
            </w:r>
            <w:r w:rsidRPr="002239AC">
              <w:rPr>
                <w:rFonts w:eastAsia="Times New Roman"/>
                <w:b w:val="0"/>
                <w:bCs/>
                <w:sz w:val="20"/>
                <w:szCs w:val="20"/>
                <w:lang w:val="en-US"/>
              </w:rPr>
              <w:t xml:space="preserve"> muốn cập</w:t>
            </w:r>
            <w:r w:rsidRPr="002239AC">
              <w:rPr>
                <w:rFonts w:eastAsia="Times New Roman"/>
                <w:b w:val="0"/>
                <w:bCs/>
                <w:sz w:val="20"/>
                <w:szCs w:val="20"/>
                <w:lang w:val="vi"/>
              </w:rPr>
              <w:t xml:space="preserve"> nhật điểm số của các sinh viên trong một lớp học.</w:t>
            </w:r>
          </w:p>
          <w:p w14:paraId="10AC24C9" w14:textId="77777777" w:rsidR="002239AC" w:rsidRPr="00244785" w:rsidRDefault="002239AC">
            <w:pPr>
              <w:pStyle w:val="ListParagraph"/>
              <w:spacing w:before="0" w:after="0" w:line="288" w:lineRule="auto"/>
              <w:ind w:left="360" w:hanging="360"/>
              <w:rPr>
                <w:rFonts w:eastAsia="Times New Roman"/>
                <w:sz w:val="28"/>
                <w:szCs w:val="28"/>
              </w:rPr>
            </w:pPr>
            <w:r w:rsidRPr="00244785">
              <w:rPr>
                <w:rFonts w:eastAsia="Times New Roman"/>
                <w:sz w:val="28"/>
                <w:szCs w:val="28"/>
              </w:rPr>
              <w:t>Tác nhân</w:t>
            </w:r>
          </w:p>
          <w:p w14:paraId="370BF914" w14:textId="77777777" w:rsidR="002239AC" w:rsidRPr="002239AC" w:rsidRDefault="002239AC">
            <w:pPr>
              <w:spacing w:before="120" w:line="288" w:lineRule="auto"/>
              <w:ind w:left="360"/>
              <w:rPr>
                <w:b w:val="0"/>
              </w:rPr>
            </w:pPr>
            <w:r w:rsidRPr="002239AC">
              <w:rPr>
                <w:rFonts w:eastAsia="Times New Roman"/>
                <w:b w:val="0"/>
                <w:sz w:val="28"/>
                <w:szCs w:val="28"/>
                <w:lang w:val="vi"/>
              </w:rPr>
              <w:t>-</w:t>
            </w:r>
            <w:r w:rsidRPr="002239AC">
              <w:rPr>
                <w:rFonts w:eastAsia="Times New Roman"/>
                <w:b w:val="0"/>
                <w:sz w:val="20"/>
                <w:szCs w:val="20"/>
                <w:lang w:val="vi"/>
              </w:rPr>
              <w:t>Giảng viên:</w:t>
            </w:r>
            <w:r w:rsidRPr="002239AC">
              <w:rPr>
                <w:rFonts w:eastAsia="Times New Roman"/>
                <w:b w:val="0"/>
                <w:sz w:val="28"/>
                <w:szCs w:val="28"/>
                <w:lang w:val="vi"/>
              </w:rPr>
              <w:t xml:space="preserve"> </w:t>
            </w:r>
            <w:r w:rsidRPr="002239AC">
              <w:rPr>
                <w:rFonts w:eastAsia="Times New Roman"/>
                <w:b w:val="0"/>
                <w:sz w:val="20"/>
                <w:szCs w:val="20"/>
              </w:rPr>
              <w:t>Người có quyền cập nhật và điều chỉnh điểm số của sinh viên trong lớp học. Giảng viên chịu trách nhiệm nhập đúng điểm số và đảm bảo tính chính xác của dữ liệu trước khi cập nhật vào hệ thống.</w:t>
            </w:r>
          </w:p>
          <w:p w14:paraId="615F47BC" w14:textId="77777777" w:rsidR="002239AC" w:rsidRPr="00244785" w:rsidRDefault="002239AC">
            <w:pPr>
              <w:pStyle w:val="ListParagraph"/>
              <w:spacing w:before="0" w:after="0" w:line="288" w:lineRule="auto"/>
              <w:ind w:left="360" w:hanging="360"/>
              <w:rPr>
                <w:rFonts w:eastAsia="Times New Roman"/>
                <w:sz w:val="28"/>
                <w:szCs w:val="28"/>
              </w:rPr>
            </w:pPr>
            <w:r w:rsidRPr="00244785">
              <w:rPr>
                <w:rFonts w:eastAsia="Times New Roman"/>
                <w:sz w:val="28"/>
                <w:szCs w:val="28"/>
              </w:rPr>
              <w:t>Tiền điều kiện</w:t>
            </w:r>
          </w:p>
          <w:p w14:paraId="1F4FDE7A" w14:textId="77777777" w:rsidR="002239AC" w:rsidRPr="002239AC" w:rsidRDefault="002239AC">
            <w:pPr>
              <w:spacing w:before="120" w:line="288" w:lineRule="auto"/>
              <w:ind w:left="360"/>
              <w:rPr>
                <w:b w:val="0"/>
                <w:bCs/>
              </w:rPr>
            </w:pPr>
            <w:r w:rsidRPr="002239AC">
              <w:rPr>
                <w:rFonts w:eastAsia="Times New Roman"/>
                <w:b w:val="0"/>
                <w:bCs/>
                <w:sz w:val="20"/>
                <w:szCs w:val="20"/>
                <w:lang w:val="vi"/>
              </w:rPr>
              <w:t>-</w:t>
            </w:r>
            <w:r w:rsidRPr="002239AC">
              <w:rPr>
                <w:rFonts w:eastAsia="Times New Roman"/>
                <w:b w:val="0"/>
                <w:bCs/>
                <w:sz w:val="20"/>
                <w:szCs w:val="20"/>
              </w:rPr>
              <w:t xml:space="preserve">  Giảng viên đã đăng nhập vào hệ thống.</w:t>
            </w:r>
          </w:p>
          <w:p w14:paraId="5616A65E" w14:textId="77777777" w:rsidR="002239AC" w:rsidRPr="002239AC" w:rsidRDefault="002239AC">
            <w:pPr>
              <w:spacing w:before="120" w:line="288" w:lineRule="auto"/>
              <w:ind w:left="360"/>
              <w:rPr>
                <w:b w:val="0"/>
                <w:bCs/>
              </w:rPr>
            </w:pPr>
            <w:r w:rsidRPr="002239AC">
              <w:rPr>
                <w:rFonts w:eastAsia="Times New Roman"/>
                <w:b w:val="0"/>
                <w:bCs/>
                <w:sz w:val="20"/>
                <w:szCs w:val="20"/>
                <w:lang w:val="vi"/>
              </w:rPr>
              <w:t>-</w:t>
            </w:r>
            <w:r w:rsidRPr="002239AC">
              <w:rPr>
                <w:rFonts w:eastAsia="Times New Roman"/>
                <w:b w:val="0"/>
                <w:bCs/>
                <w:sz w:val="20"/>
                <w:szCs w:val="20"/>
              </w:rPr>
              <w:t xml:space="preserve">  Hệ thống hiển thị giao diện quản lý lớp học và điểm số sinh viên.</w:t>
            </w:r>
          </w:p>
          <w:p w14:paraId="3DF938E5" w14:textId="77777777" w:rsidR="002239AC" w:rsidRDefault="002239AC">
            <w:pPr>
              <w:pStyle w:val="ListParagraph"/>
              <w:spacing w:before="0" w:after="0" w:line="288" w:lineRule="auto"/>
              <w:ind w:left="360" w:hanging="360"/>
              <w:rPr>
                <w:rFonts w:eastAsia="Times New Roman"/>
                <w:b w:val="0"/>
                <w:bCs/>
                <w:sz w:val="28"/>
                <w:szCs w:val="28"/>
              </w:rPr>
            </w:pPr>
            <w:r w:rsidRPr="026B49A1">
              <w:rPr>
                <w:rFonts w:eastAsia="Times New Roman"/>
                <w:bCs/>
                <w:sz w:val="28"/>
                <w:szCs w:val="28"/>
              </w:rPr>
              <w:t>Luồng sự kiện cơ sở</w:t>
            </w:r>
          </w:p>
          <w:p w14:paraId="1D086D61" w14:textId="77777777" w:rsidR="002239AC" w:rsidRPr="002239AC" w:rsidRDefault="002239AC">
            <w:pPr>
              <w:spacing w:before="0" w:line="288" w:lineRule="auto"/>
              <w:ind w:left="720"/>
              <w:rPr>
                <w:b w:val="0"/>
                <w:bCs/>
              </w:rPr>
            </w:pPr>
            <w:r w:rsidRPr="002239AC">
              <w:rPr>
                <w:rFonts w:eastAsia="Times New Roman"/>
                <w:b w:val="0"/>
                <w:bCs/>
                <w:sz w:val="20"/>
                <w:szCs w:val="20"/>
              </w:rPr>
              <w:t>1</w:t>
            </w:r>
            <w:r w:rsidRPr="002239AC">
              <w:rPr>
                <w:rFonts w:eastAsia="Times New Roman"/>
                <w:b w:val="0"/>
                <w:bCs/>
                <w:sz w:val="20"/>
                <w:szCs w:val="20"/>
                <w:lang w:val="vi"/>
              </w:rPr>
              <w:t>.</w:t>
            </w:r>
            <w:r w:rsidRPr="002239AC">
              <w:rPr>
                <w:rFonts w:eastAsia="Times New Roman"/>
                <w:b w:val="0"/>
                <w:bCs/>
                <w:sz w:val="20"/>
                <w:szCs w:val="20"/>
              </w:rPr>
              <w:t xml:space="preserve">  Giảng viên chọn lớp học muốn cập nhật điểm số.</w:t>
            </w:r>
          </w:p>
          <w:p w14:paraId="6758E0F4" w14:textId="77777777" w:rsidR="002239AC" w:rsidRPr="002239AC" w:rsidRDefault="002239AC">
            <w:pPr>
              <w:spacing w:before="0" w:line="288" w:lineRule="auto"/>
              <w:ind w:left="720"/>
              <w:rPr>
                <w:b w:val="0"/>
                <w:bCs/>
              </w:rPr>
            </w:pPr>
            <w:r w:rsidRPr="002239AC">
              <w:rPr>
                <w:rFonts w:eastAsia="Times New Roman"/>
                <w:b w:val="0"/>
                <w:bCs/>
                <w:sz w:val="20"/>
                <w:szCs w:val="20"/>
              </w:rPr>
              <w:t>2</w:t>
            </w:r>
            <w:r w:rsidRPr="002239AC">
              <w:rPr>
                <w:rFonts w:eastAsia="Times New Roman"/>
                <w:b w:val="0"/>
                <w:bCs/>
                <w:sz w:val="20"/>
                <w:szCs w:val="20"/>
                <w:lang w:val="vi"/>
              </w:rPr>
              <w:t>.</w:t>
            </w:r>
            <w:r w:rsidRPr="002239AC">
              <w:rPr>
                <w:rFonts w:eastAsia="Times New Roman"/>
                <w:b w:val="0"/>
                <w:bCs/>
                <w:sz w:val="20"/>
                <w:szCs w:val="20"/>
              </w:rPr>
              <w:t xml:space="preserve">  Hệ thống hiển thị danh sách sinh viên trong lớp học đã chọn.</w:t>
            </w:r>
          </w:p>
          <w:p w14:paraId="57BACBC1" w14:textId="77777777" w:rsidR="002239AC" w:rsidRPr="002239AC" w:rsidRDefault="002239AC">
            <w:pPr>
              <w:spacing w:before="0" w:line="288" w:lineRule="auto"/>
              <w:ind w:left="720"/>
              <w:rPr>
                <w:b w:val="0"/>
                <w:bCs/>
              </w:rPr>
            </w:pPr>
            <w:r w:rsidRPr="002239AC">
              <w:rPr>
                <w:rFonts w:eastAsia="Times New Roman"/>
                <w:b w:val="0"/>
                <w:bCs/>
                <w:sz w:val="20"/>
                <w:szCs w:val="20"/>
              </w:rPr>
              <w:t>3</w:t>
            </w:r>
            <w:r w:rsidRPr="002239AC">
              <w:rPr>
                <w:rFonts w:eastAsia="Times New Roman"/>
                <w:b w:val="0"/>
                <w:bCs/>
                <w:sz w:val="20"/>
                <w:szCs w:val="20"/>
                <w:lang w:val="vi"/>
              </w:rPr>
              <w:t>.</w:t>
            </w:r>
            <w:r w:rsidRPr="002239AC">
              <w:rPr>
                <w:rFonts w:eastAsia="Times New Roman"/>
                <w:b w:val="0"/>
                <w:bCs/>
                <w:sz w:val="20"/>
                <w:szCs w:val="20"/>
              </w:rPr>
              <w:t xml:space="preserve">  Giảng viên chọn "Cập nhật điểm số" để chuyển đến giao diện cập nhật điểm.</w:t>
            </w:r>
          </w:p>
          <w:p w14:paraId="34278028" w14:textId="77777777" w:rsidR="002239AC" w:rsidRPr="002239AC" w:rsidRDefault="002239AC">
            <w:pPr>
              <w:spacing w:before="0" w:line="288" w:lineRule="auto"/>
              <w:ind w:left="720"/>
              <w:rPr>
                <w:b w:val="0"/>
                <w:bCs/>
              </w:rPr>
            </w:pPr>
            <w:r w:rsidRPr="002239AC">
              <w:rPr>
                <w:rFonts w:eastAsia="Times New Roman"/>
                <w:b w:val="0"/>
                <w:bCs/>
                <w:sz w:val="20"/>
                <w:szCs w:val="20"/>
              </w:rPr>
              <w:t>4</w:t>
            </w:r>
            <w:r w:rsidRPr="002239AC">
              <w:rPr>
                <w:rFonts w:eastAsia="Times New Roman"/>
                <w:b w:val="0"/>
                <w:bCs/>
                <w:sz w:val="20"/>
                <w:szCs w:val="20"/>
                <w:lang w:val="vi"/>
              </w:rPr>
              <w:t>.</w:t>
            </w:r>
            <w:r w:rsidRPr="002239AC">
              <w:rPr>
                <w:rFonts w:eastAsia="Times New Roman"/>
                <w:b w:val="0"/>
                <w:bCs/>
                <w:sz w:val="20"/>
                <w:szCs w:val="20"/>
              </w:rPr>
              <w:t xml:space="preserve">  Hệ thống hiển thị giao diện nhập điểm cho từng sinh viên được</w:t>
            </w:r>
            <w:r w:rsidRPr="002239AC">
              <w:rPr>
                <w:rFonts w:eastAsia="Times New Roman"/>
                <w:b w:val="0"/>
                <w:bCs/>
                <w:sz w:val="20"/>
                <w:szCs w:val="20"/>
                <w:lang w:val="vi"/>
              </w:rPr>
              <w:t xml:space="preserve"> chọn</w:t>
            </w:r>
            <w:r w:rsidRPr="002239AC">
              <w:rPr>
                <w:rFonts w:eastAsia="Times New Roman"/>
                <w:b w:val="0"/>
                <w:bCs/>
                <w:sz w:val="20"/>
                <w:szCs w:val="20"/>
              </w:rPr>
              <w:t>.</w:t>
            </w:r>
          </w:p>
          <w:p w14:paraId="6A6C5E96" w14:textId="77777777" w:rsidR="002239AC" w:rsidRPr="002239AC" w:rsidRDefault="002239AC">
            <w:pPr>
              <w:spacing w:before="0" w:line="288" w:lineRule="auto"/>
              <w:ind w:left="720"/>
              <w:rPr>
                <w:b w:val="0"/>
                <w:bCs/>
              </w:rPr>
            </w:pPr>
            <w:r w:rsidRPr="002239AC">
              <w:rPr>
                <w:rFonts w:eastAsia="Times New Roman"/>
                <w:b w:val="0"/>
                <w:bCs/>
                <w:sz w:val="20"/>
                <w:szCs w:val="20"/>
              </w:rPr>
              <w:t>5</w:t>
            </w:r>
            <w:r w:rsidRPr="002239AC">
              <w:rPr>
                <w:rFonts w:eastAsia="Times New Roman"/>
                <w:b w:val="0"/>
                <w:bCs/>
                <w:sz w:val="20"/>
                <w:szCs w:val="20"/>
                <w:lang w:val="vi"/>
              </w:rPr>
              <w:t>.</w:t>
            </w:r>
            <w:r w:rsidRPr="002239AC">
              <w:rPr>
                <w:rFonts w:eastAsia="Times New Roman"/>
                <w:b w:val="0"/>
                <w:bCs/>
                <w:sz w:val="20"/>
                <w:szCs w:val="20"/>
              </w:rPr>
              <w:t xml:space="preserve">  Giảng viên nhập điểm số của sinh viên.</w:t>
            </w:r>
          </w:p>
          <w:p w14:paraId="5A759B73" w14:textId="77777777" w:rsidR="002239AC" w:rsidRPr="002239AC" w:rsidRDefault="002239AC">
            <w:pPr>
              <w:spacing w:before="0" w:line="288" w:lineRule="auto"/>
              <w:ind w:left="720"/>
              <w:rPr>
                <w:b w:val="0"/>
                <w:bCs/>
              </w:rPr>
            </w:pPr>
            <w:r w:rsidRPr="002239AC">
              <w:rPr>
                <w:rFonts w:eastAsia="Times New Roman"/>
                <w:b w:val="0"/>
                <w:bCs/>
                <w:sz w:val="20"/>
                <w:szCs w:val="20"/>
              </w:rPr>
              <w:t>6</w:t>
            </w:r>
            <w:r w:rsidRPr="002239AC">
              <w:rPr>
                <w:rFonts w:eastAsia="Times New Roman"/>
                <w:b w:val="0"/>
                <w:bCs/>
                <w:sz w:val="20"/>
                <w:szCs w:val="20"/>
                <w:lang w:val="vi"/>
              </w:rPr>
              <w:t>.</w:t>
            </w:r>
            <w:r w:rsidRPr="002239AC">
              <w:rPr>
                <w:rFonts w:eastAsia="Times New Roman"/>
                <w:b w:val="0"/>
                <w:bCs/>
                <w:sz w:val="20"/>
                <w:szCs w:val="20"/>
              </w:rPr>
              <w:t xml:space="preserve">  Giảng viên nhấn nút "Submit" để xác nhận cập nhật điểm.</w:t>
            </w:r>
          </w:p>
          <w:p w14:paraId="6CD96763" w14:textId="77777777" w:rsidR="002239AC" w:rsidRPr="002239AC" w:rsidRDefault="002239AC">
            <w:pPr>
              <w:spacing w:before="0" w:line="288" w:lineRule="auto"/>
              <w:ind w:left="720"/>
              <w:rPr>
                <w:b w:val="0"/>
                <w:bCs/>
              </w:rPr>
            </w:pPr>
            <w:r w:rsidRPr="002239AC">
              <w:rPr>
                <w:rFonts w:eastAsia="Times New Roman"/>
                <w:b w:val="0"/>
                <w:bCs/>
                <w:sz w:val="20"/>
                <w:szCs w:val="20"/>
              </w:rPr>
              <w:t>7</w:t>
            </w:r>
            <w:r w:rsidRPr="002239AC">
              <w:rPr>
                <w:rFonts w:eastAsia="Times New Roman"/>
                <w:b w:val="0"/>
                <w:bCs/>
                <w:sz w:val="20"/>
                <w:szCs w:val="20"/>
                <w:lang w:val="vi"/>
              </w:rPr>
              <w:t>.</w:t>
            </w:r>
            <w:r w:rsidRPr="002239AC">
              <w:rPr>
                <w:rFonts w:eastAsia="Times New Roman"/>
                <w:b w:val="0"/>
                <w:bCs/>
                <w:sz w:val="20"/>
                <w:szCs w:val="20"/>
              </w:rPr>
              <w:t xml:space="preserve">  Hệ thống kiểm tra tính hợp lệ của điểm số:</w:t>
            </w:r>
          </w:p>
          <w:p w14:paraId="6B602E48" w14:textId="77777777" w:rsidR="002239AC" w:rsidRPr="002239AC" w:rsidRDefault="002239AC">
            <w:pPr>
              <w:spacing w:before="0" w:line="288" w:lineRule="auto"/>
              <w:ind w:left="720"/>
              <w:rPr>
                <w:b w:val="0"/>
                <w:bCs/>
              </w:rPr>
            </w:pPr>
            <w:r w:rsidRPr="002239AC">
              <w:rPr>
                <w:rFonts w:eastAsia="Times New Roman"/>
                <w:b w:val="0"/>
                <w:bCs/>
                <w:sz w:val="20"/>
                <w:szCs w:val="20"/>
                <w:lang w:val="vi"/>
              </w:rPr>
              <w:t xml:space="preserve">     - </w:t>
            </w:r>
            <w:r w:rsidRPr="002239AC">
              <w:rPr>
                <w:rFonts w:eastAsia="Times New Roman"/>
                <w:b w:val="0"/>
                <w:bCs/>
                <w:sz w:val="20"/>
                <w:szCs w:val="20"/>
              </w:rPr>
              <w:t>Nếu điểm số không hợp lệ, hệ thống hiển thị thông báo lỗi và yêu cầu giảng viên nhập lại (chuyển sang Luồng sự kiện thay thế).</w:t>
            </w:r>
          </w:p>
          <w:p w14:paraId="63DC80F5" w14:textId="77777777" w:rsidR="002239AC" w:rsidRPr="002239AC" w:rsidRDefault="002239AC">
            <w:pPr>
              <w:spacing w:before="0" w:line="288" w:lineRule="auto"/>
              <w:ind w:left="720"/>
              <w:rPr>
                <w:b w:val="0"/>
                <w:bCs/>
              </w:rPr>
            </w:pPr>
            <w:r w:rsidRPr="002239AC">
              <w:rPr>
                <w:rFonts w:eastAsia="Times New Roman"/>
                <w:b w:val="0"/>
                <w:bCs/>
                <w:sz w:val="20"/>
                <w:szCs w:val="20"/>
                <w:lang w:val="vi"/>
              </w:rPr>
              <w:t xml:space="preserve">     - </w:t>
            </w:r>
            <w:r w:rsidRPr="002239AC">
              <w:rPr>
                <w:rFonts w:eastAsia="Times New Roman"/>
                <w:b w:val="0"/>
                <w:bCs/>
                <w:sz w:val="20"/>
                <w:szCs w:val="20"/>
              </w:rPr>
              <w:t>Nếu điểm số hợp lệ, chuyển sang bước tiếp theo.</w:t>
            </w:r>
          </w:p>
          <w:p w14:paraId="1D4C1A23" w14:textId="77777777" w:rsidR="002239AC" w:rsidRPr="002239AC" w:rsidRDefault="002239AC">
            <w:pPr>
              <w:spacing w:before="0" w:line="288" w:lineRule="auto"/>
              <w:ind w:left="720"/>
              <w:rPr>
                <w:b w:val="0"/>
                <w:bCs/>
              </w:rPr>
            </w:pPr>
            <w:r w:rsidRPr="002239AC">
              <w:rPr>
                <w:rFonts w:eastAsia="Times New Roman"/>
                <w:b w:val="0"/>
                <w:bCs/>
                <w:sz w:val="20"/>
                <w:szCs w:val="20"/>
              </w:rPr>
              <w:t>8</w:t>
            </w:r>
            <w:r w:rsidRPr="002239AC">
              <w:rPr>
                <w:rFonts w:eastAsia="Times New Roman"/>
                <w:b w:val="0"/>
                <w:bCs/>
                <w:sz w:val="20"/>
                <w:szCs w:val="20"/>
                <w:lang w:val="vi"/>
              </w:rPr>
              <w:t>.</w:t>
            </w:r>
            <w:r w:rsidRPr="002239AC">
              <w:rPr>
                <w:rFonts w:eastAsia="Times New Roman"/>
                <w:b w:val="0"/>
                <w:bCs/>
                <w:sz w:val="20"/>
                <w:szCs w:val="20"/>
              </w:rPr>
              <w:t xml:space="preserve">  Hệ thống lưu điểm số mới vào cơ sở dữ liệu.</w:t>
            </w:r>
          </w:p>
          <w:p w14:paraId="0B93701C" w14:textId="77777777" w:rsidR="002239AC" w:rsidRPr="002239AC" w:rsidRDefault="002239AC">
            <w:pPr>
              <w:spacing w:before="0" w:line="288" w:lineRule="auto"/>
              <w:ind w:left="720"/>
              <w:rPr>
                <w:b w:val="0"/>
                <w:bCs/>
              </w:rPr>
            </w:pPr>
            <w:r w:rsidRPr="002239AC">
              <w:rPr>
                <w:rFonts w:eastAsia="Times New Roman"/>
                <w:b w:val="0"/>
                <w:bCs/>
                <w:sz w:val="20"/>
                <w:szCs w:val="20"/>
              </w:rPr>
              <w:t>9</w:t>
            </w:r>
            <w:r w:rsidRPr="002239AC">
              <w:rPr>
                <w:rFonts w:eastAsia="Times New Roman"/>
                <w:b w:val="0"/>
                <w:bCs/>
                <w:sz w:val="20"/>
                <w:szCs w:val="20"/>
                <w:lang w:val="vi"/>
              </w:rPr>
              <w:t>.</w:t>
            </w:r>
            <w:r w:rsidRPr="002239AC">
              <w:rPr>
                <w:rFonts w:eastAsia="Times New Roman"/>
                <w:b w:val="0"/>
                <w:bCs/>
                <w:sz w:val="20"/>
                <w:szCs w:val="20"/>
              </w:rPr>
              <w:t xml:space="preserve">  Hệ thống hiển thị thông báo "Cập nhật điểm số thành công".</w:t>
            </w:r>
          </w:p>
          <w:p w14:paraId="324088E9" w14:textId="77777777" w:rsidR="002239AC" w:rsidRPr="00244785" w:rsidRDefault="002239AC">
            <w:pPr>
              <w:pStyle w:val="ListParagraph"/>
              <w:spacing w:before="0" w:after="0" w:line="288" w:lineRule="auto"/>
              <w:ind w:left="360" w:hanging="360"/>
              <w:rPr>
                <w:rFonts w:eastAsia="Times New Roman"/>
                <w:sz w:val="28"/>
                <w:szCs w:val="28"/>
              </w:rPr>
            </w:pPr>
            <w:r w:rsidRPr="00244785">
              <w:rPr>
                <w:rFonts w:eastAsia="Times New Roman"/>
                <w:sz w:val="28"/>
                <w:szCs w:val="28"/>
              </w:rPr>
              <w:t>Luồng sự kiện thay thế</w:t>
            </w:r>
          </w:p>
          <w:p w14:paraId="70D128F6" w14:textId="77777777" w:rsidR="002239AC" w:rsidRDefault="002239AC">
            <w:pPr>
              <w:spacing w:before="120" w:line="288" w:lineRule="auto"/>
            </w:pPr>
            <w:r w:rsidRPr="00244785">
              <w:rPr>
                <w:rFonts w:eastAsia="Times New Roman"/>
                <w:sz w:val="20"/>
                <w:szCs w:val="20"/>
              </w:rPr>
              <w:t>Bảng N-Các luồng sự kiện thay thế cho thứ tự UC Place</w:t>
            </w:r>
          </w:p>
          <w:tbl>
            <w:tblPr>
              <w:tblStyle w:val="TableGrid"/>
              <w:tblW w:w="0" w:type="auto"/>
              <w:tblLayout w:type="fixed"/>
              <w:tblLook w:val="04A0" w:firstRow="1" w:lastRow="0" w:firstColumn="1" w:lastColumn="0" w:noHBand="0" w:noVBand="1"/>
            </w:tblPr>
            <w:tblGrid>
              <w:gridCol w:w="1810"/>
              <w:gridCol w:w="968"/>
              <w:gridCol w:w="1289"/>
              <w:gridCol w:w="2137"/>
              <w:gridCol w:w="2321"/>
            </w:tblGrid>
            <w:tr w:rsidR="002239AC" w14:paraId="7EA2B076" w14:textId="77777777">
              <w:trPr>
                <w:cnfStyle w:val="100000000000" w:firstRow="1" w:lastRow="0" w:firstColumn="0" w:lastColumn="0" w:oddVBand="0" w:evenVBand="0" w:oddHBand="0" w:evenHBand="0" w:firstRowFirstColumn="0" w:firstRowLastColumn="0" w:lastRowFirstColumn="0" w:lastRowLastColumn="0"/>
                <w:trHeight w:val="300"/>
              </w:trPr>
              <w:tc>
                <w:tcPr>
                  <w:tcW w:w="1814"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108" w:type="dxa"/>
                    <w:right w:w="108" w:type="dxa"/>
                  </w:tcMar>
                </w:tcPr>
                <w:p w14:paraId="231D48CD" w14:textId="77777777" w:rsidR="002239AC" w:rsidRDefault="002239AC">
                  <w:pPr>
                    <w:spacing w:before="120" w:after="0" w:line="288" w:lineRule="auto"/>
                    <w:jc w:val="center"/>
                  </w:pPr>
                  <w:r w:rsidRPr="026B49A1">
                    <w:rPr>
                      <w:rFonts w:eastAsia="Times New Roman"/>
                      <w:bCs/>
                      <w:color w:val="000000" w:themeColor="text1"/>
                      <w:sz w:val="20"/>
                      <w:szCs w:val="20"/>
                      <w:lang w:val="en-US"/>
                    </w:rPr>
                    <w:t>No</w:t>
                  </w:r>
                </w:p>
              </w:tc>
              <w:tc>
                <w:tcPr>
                  <w:tcW w:w="971"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108" w:type="dxa"/>
                    <w:right w:w="108" w:type="dxa"/>
                  </w:tcMar>
                </w:tcPr>
                <w:p w14:paraId="357E9573" w14:textId="77777777" w:rsidR="002239AC" w:rsidRDefault="002239AC">
                  <w:pPr>
                    <w:spacing w:before="120" w:after="0" w:line="288" w:lineRule="auto"/>
                    <w:jc w:val="center"/>
                  </w:pPr>
                  <w:r w:rsidRPr="026B49A1">
                    <w:rPr>
                      <w:rFonts w:eastAsia="Times New Roman"/>
                      <w:bCs/>
                      <w:color w:val="000000" w:themeColor="text1"/>
                      <w:sz w:val="20"/>
                      <w:szCs w:val="20"/>
                      <w:lang w:val="en-US"/>
                    </w:rPr>
                    <w:t>Vị trí</w:t>
                  </w:r>
                </w:p>
              </w:tc>
              <w:tc>
                <w:tcPr>
                  <w:tcW w:w="1295"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108" w:type="dxa"/>
                    <w:right w:w="108" w:type="dxa"/>
                  </w:tcMar>
                </w:tcPr>
                <w:p w14:paraId="5438205D" w14:textId="77777777" w:rsidR="002239AC" w:rsidRDefault="002239AC">
                  <w:pPr>
                    <w:spacing w:before="120" w:after="0" w:line="288" w:lineRule="auto"/>
                    <w:jc w:val="center"/>
                  </w:pPr>
                  <w:r w:rsidRPr="026B49A1">
                    <w:rPr>
                      <w:rFonts w:eastAsia="Times New Roman"/>
                      <w:bCs/>
                      <w:color w:val="000000" w:themeColor="text1"/>
                      <w:sz w:val="20"/>
                      <w:szCs w:val="20"/>
                      <w:lang w:val="en-US"/>
                    </w:rPr>
                    <w:t>Điều kiện</w:t>
                  </w:r>
                </w:p>
              </w:tc>
              <w:tc>
                <w:tcPr>
                  <w:tcW w:w="2148"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108" w:type="dxa"/>
                    <w:right w:w="108" w:type="dxa"/>
                  </w:tcMar>
                </w:tcPr>
                <w:p w14:paraId="083E637C" w14:textId="77777777" w:rsidR="002239AC" w:rsidRDefault="002239AC">
                  <w:pPr>
                    <w:spacing w:before="120" w:after="0" w:line="288" w:lineRule="auto"/>
                    <w:jc w:val="center"/>
                  </w:pPr>
                  <w:r w:rsidRPr="026B49A1">
                    <w:rPr>
                      <w:rFonts w:eastAsia="Times New Roman"/>
                      <w:bCs/>
                      <w:color w:val="000000" w:themeColor="text1"/>
                      <w:sz w:val="20"/>
                      <w:szCs w:val="20"/>
                      <w:lang w:val="en-US"/>
                    </w:rPr>
                    <w:t>Hành động</w:t>
                  </w:r>
                </w:p>
              </w:tc>
              <w:tc>
                <w:tcPr>
                  <w:tcW w:w="2337" w:type="dxa"/>
                  <w:tcBorders>
                    <w:top w:val="single" w:sz="8" w:space="0" w:color="auto"/>
                    <w:left w:val="single" w:sz="8" w:space="0" w:color="auto"/>
                    <w:bottom w:val="single" w:sz="8" w:space="0" w:color="auto"/>
                    <w:right w:val="single" w:sz="8" w:space="0" w:color="auto"/>
                  </w:tcBorders>
                  <w:shd w:val="clear" w:color="auto" w:fill="9CC2E5" w:themeFill="accent5" w:themeFillTint="99"/>
                  <w:tcMar>
                    <w:left w:w="108" w:type="dxa"/>
                    <w:right w:w="108" w:type="dxa"/>
                  </w:tcMar>
                </w:tcPr>
                <w:p w14:paraId="5C7B3B66" w14:textId="77777777" w:rsidR="002239AC" w:rsidRDefault="002239AC">
                  <w:pPr>
                    <w:spacing w:before="120" w:after="0" w:line="288" w:lineRule="auto"/>
                    <w:jc w:val="center"/>
                  </w:pPr>
                  <w:r w:rsidRPr="026B49A1">
                    <w:rPr>
                      <w:rFonts w:eastAsia="Times New Roman"/>
                      <w:bCs/>
                      <w:color w:val="000000" w:themeColor="text1"/>
                      <w:sz w:val="20"/>
                      <w:szCs w:val="20"/>
                      <w:lang w:val="en-US"/>
                    </w:rPr>
                    <w:t>Vị trí quay lui</w:t>
                  </w:r>
                </w:p>
              </w:tc>
            </w:tr>
            <w:tr w:rsidR="002239AC" w14:paraId="114896A1" w14:textId="77777777">
              <w:trPr>
                <w:trHeight w:val="300"/>
              </w:trPr>
              <w:tc>
                <w:tcPr>
                  <w:tcW w:w="1814" w:type="dxa"/>
                  <w:tcBorders>
                    <w:top w:val="single" w:sz="8" w:space="0" w:color="auto"/>
                    <w:left w:val="single" w:sz="8" w:space="0" w:color="auto"/>
                    <w:bottom w:val="single" w:sz="8" w:space="0" w:color="auto"/>
                    <w:right w:val="single" w:sz="8" w:space="0" w:color="auto"/>
                  </w:tcBorders>
                  <w:tcMar>
                    <w:left w:w="108" w:type="dxa"/>
                    <w:right w:w="108" w:type="dxa"/>
                  </w:tcMar>
                </w:tcPr>
                <w:p w14:paraId="42589B19" w14:textId="77777777" w:rsidR="002239AC" w:rsidRDefault="002239AC">
                  <w:pPr>
                    <w:pStyle w:val="ListParagraph"/>
                    <w:spacing w:before="0" w:after="0" w:line="288" w:lineRule="auto"/>
                    <w:ind w:left="1080" w:hanging="1080"/>
                    <w:jc w:val="center"/>
                    <w:rPr>
                      <w:rFonts w:eastAsia="Times New Roman"/>
                      <w:sz w:val="20"/>
                      <w:szCs w:val="20"/>
                      <w:lang w:val="en-US"/>
                    </w:rPr>
                  </w:pPr>
                  <w:r w:rsidRPr="37095DE0">
                    <w:rPr>
                      <w:rFonts w:eastAsia="Times New Roman"/>
                      <w:sz w:val="20"/>
                      <w:szCs w:val="20"/>
                      <w:lang w:val="en-US"/>
                    </w:rPr>
                    <w:t xml:space="preserve"> 1</w:t>
                  </w:r>
                </w:p>
              </w:tc>
              <w:tc>
                <w:tcPr>
                  <w:tcW w:w="971" w:type="dxa"/>
                  <w:tcBorders>
                    <w:top w:val="single" w:sz="8" w:space="0" w:color="auto"/>
                    <w:left w:val="single" w:sz="8" w:space="0" w:color="auto"/>
                    <w:bottom w:val="single" w:sz="8" w:space="0" w:color="auto"/>
                    <w:right w:val="single" w:sz="8" w:space="0" w:color="auto"/>
                  </w:tcBorders>
                  <w:tcMar>
                    <w:left w:w="108" w:type="dxa"/>
                    <w:right w:w="108" w:type="dxa"/>
                  </w:tcMar>
                </w:tcPr>
                <w:p w14:paraId="5C42EE10" w14:textId="77777777" w:rsidR="002239AC" w:rsidRDefault="002239AC">
                  <w:pPr>
                    <w:spacing w:before="120" w:after="0" w:line="288" w:lineRule="auto"/>
                  </w:pPr>
                  <w:r w:rsidRPr="026B49A1">
                    <w:rPr>
                      <w:rFonts w:eastAsia="Times New Roman"/>
                      <w:sz w:val="20"/>
                      <w:szCs w:val="20"/>
                      <w:lang w:val="en-US"/>
                    </w:rPr>
                    <w:t>Bước 7</w:t>
                  </w:r>
                </w:p>
              </w:tc>
              <w:tc>
                <w:tcPr>
                  <w:tcW w:w="1295" w:type="dxa"/>
                  <w:tcBorders>
                    <w:top w:val="single" w:sz="8" w:space="0" w:color="auto"/>
                    <w:left w:val="single" w:sz="8" w:space="0" w:color="auto"/>
                    <w:bottom w:val="single" w:sz="8" w:space="0" w:color="auto"/>
                    <w:right w:val="single" w:sz="8" w:space="0" w:color="auto"/>
                  </w:tcBorders>
                  <w:tcMar>
                    <w:left w:w="108" w:type="dxa"/>
                    <w:right w:w="108" w:type="dxa"/>
                  </w:tcMar>
                </w:tcPr>
                <w:p w14:paraId="0EB3CFCE" w14:textId="77777777" w:rsidR="002239AC" w:rsidRDefault="002239AC">
                  <w:pPr>
                    <w:spacing w:before="120" w:after="0" w:line="288" w:lineRule="auto"/>
                  </w:pPr>
                  <w:r w:rsidRPr="00244785">
                    <w:rPr>
                      <w:rFonts w:eastAsia="Times New Roman"/>
                      <w:sz w:val="20"/>
                      <w:szCs w:val="20"/>
                    </w:rPr>
                    <w:t>Nếu điểm số không hợp lệ</w:t>
                  </w:r>
                </w:p>
              </w:tc>
              <w:tc>
                <w:tcPr>
                  <w:tcW w:w="2148" w:type="dxa"/>
                  <w:tcBorders>
                    <w:top w:val="single" w:sz="8" w:space="0" w:color="auto"/>
                    <w:left w:val="single" w:sz="8" w:space="0" w:color="auto"/>
                    <w:bottom w:val="single" w:sz="8" w:space="0" w:color="auto"/>
                    <w:right w:val="single" w:sz="8" w:space="0" w:color="auto"/>
                  </w:tcBorders>
                  <w:tcMar>
                    <w:left w:w="108" w:type="dxa"/>
                    <w:right w:w="108" w:type="dxa"/>
                  </w:tcMar>
                </w:tcPr>
                <w:p w14:paraId="2337CC35" w14:textId="77777777" w:rsidR="002239AC" w:rsidRDefault="002239AC">
                  <w:pPr>
                    <w:spacing w:before="120" w:line="288" w:lineRule="auto"/>
                    <w:ind w:left="360"/>
                  </w:pPr>
                  <w:r w:rsidRPr="00244785">
                    <w:rPr>
                      <w:rFonts w:eastAsia="Times New Roman"/>
                      <w:sz w:val="20"/>
                      <w:szCs w:val="20"/>
                    </w:rPr>
                    <w:t>Hệ thống hiển thị thông báo lỗi và yêu cầu nhập lại</w:t>
                  </w:r>
                </w:p>
              </w:tc>
              <w:tc>
                <w:tcPr>
                  <w:tcW w:w="2337" w:type="dxa"/>
                  <w:tcBorders>
                    <w:top w:val="single" w:sz="8" w:space="0" w:color="auto"/>
                    <w:left w:val="single" w:sz="8" w:space="0" w:color="auto"/>
                    <w:bottom w:val="single" w:sz="8" w:space="0" w:color="auto"/>
                    <w:right w:val="single" w:sz="8" w:space="0" w:color="auto"/>
                  </w:tcBorders>
                  <w:tcMar>
                    <w:left w:w="108" w:type="dxa"/>
                    <w:right w:w="108" w:type="dxa"/>
                  </w:tcMar>
                </w:tcPr>
                <w:p w14:paraId="2EA1D3D6" w14:textId="77777777" w:rsidR="002239AC" w:rsidRDefault="002239AC">
                  <w:pPr>
                    <w:spacing w:before="120" w:after="0" w:line="288" w:lineRule="auto"/>
                  </w:pPr>
                  <w:r w:rsidRPr="00244785">
                    <w:rPr>
                      <w:rFonts w:eastAsia="Times New Roman"/>
                      <w:sz w:val="20"/>
                      <w:szCs w:val="20"/>
                    </w:rPr>
                    <w:t>Quay lại bước 5</w:t>
                  </w:r>
                </w:p>
              </w:tc>
            </w:tr>
          </w:tbl>
          <w:p w14:paraId="28C768D2" w14:textId="77777777" w:rsidR="002239AC" w:rsidRPr="00244785" w:rsidRDefault="002239AC">
            <w:pPr>
              <w:pStyle w:val="ListParagraph"/>
              <w:spacing w:before="0" w:after="0" w:line="288" w:lineRule="auto"/>
              <w:ind w:left="360" w:hanging="360"/>
              <w:rPr>
                <w:rFonts w:eastAsia="Times New Roman"/>
                <w:sz w:val="28"/>
                <w:szCs w:val="28"/>
              </w:rPr>
            </w:pPr>
            <w:r w:rsidRPr="00244785">
              <w:rPr>
                <w:rFonts w:eastAsia="Times New Roman"/>
                <w:sz w:val="28"/>
                <w:szCs w:val="28"/>
              </w:rPr>
              <w:t>Dữ liệu đầu vào</w:t>
            </w:r>
          </w:p>
          <w:tbl>
            <w:tblPr>
              <w:tblStyle w:val="TableGrid"/>
              <w:tblW w:w="0" w:type="auto"/>
              <w:tblLayout w:type="fixed"/>
              <w:tblLook w:val="04A0" w:firstRow="1" w:lastRow="0" w:firstColumn="1" w:lastColumn="0" w:noHBand="0" w:noVBand="1"/>
            </w:tblPr>
            <w:tblGrid>
              <w:gridCol w:w="1462"/>
              <w:gridCol w:w="1191"/>
              <w:gridCol w:w="1165"/>
              <w:gridCol w:w="1144"/>
              <w:gridCol w:w="1584"/>
              <w:gridCol w:w="1979"/>
            </w:tblGrid>
            <w:tr w:rsidR="002239AC" w14:paraId="2CC22537" w14:textId="77777777">
              <w:trPr>
                <w:cnfStyle w:val="100000000000" w:firstRow="1" w:lastRow="0" w:firstColumn="0" w:lastColumn="0" w:oddVBand="0" w:evenVBand="0" w:oddHBand="0" w:evenHBand="0" w:firstRowFirstColumn="0" w:firstRowLastColumn="0" w:lastRowFirstColumn="0" w:lastRowLastColumn="0"/>
                <w:trHeight w:val="300"/>
              </w:trPr>
              <w:tc>
                <w:tcPr>
                  <w:tcW w:w="1467" w:type="dxa"/>
                  <w:tcBorders>
                    <w:top w:val="single" w:sz="8" w:space="0" w:color="auto"/>
                    <w:left w:val="single" w:sz="8" w:space="0" w:color="auto"/>
                    <w:bottom w:val="single" w:sz="8" w:space="0" w:color="auto"/>
                    <w:right w:val="single" w:sz="8" w:space="0" w:color="auto"/>
                  </w:tcBorders>
                  <w:shd w:val="clear" w:color="auto" w:fill="A8D08D" w:themeFill="accent6" w:themeFillTint="99"/>
                  <w:tcMar>
                    <w:left w:w="108" w:type="dxa"/>
                    <w:right w:w="108" w:type="dxa"/>
                  </w:tcMar>
                  <w:vAlign w:val="center"/>
                </w:tcPr>
                <w:p w14:paraId="050CFAF6" w14:textId="77777777" w:rsidR="002239AC" w:rsidRDefault="002239AC">
                  <w:pPr>
                    <w:spacing w:before="120" w:after="0" w:line="288" w:lineRule="auto"/>
                  </w:pPr>
                  <w:r w:rsidRPr="026B49A1">
                    <w:rPr>
                      <w:rFonts w:eastAsia="Times New Roman"/>
                      <w:bCs/>
                      <w:color w:val="000000" w:themeColor="text1"/>
                      <w:sz w:val="20"/>
                      <w:szCs w:val="20"/>
                      <w:lang w:val="en-US"/>
                    </w:rPr>
                    <w:t>No</w:t>
                  </w:r>
                </w:p>
              </w:tc>
              <w:tc>
                <w:tcPr>
                  <w:tcW w:w="1195" w:type="dxa"/>
                  <w:tcBorders>
                    <w:top w:val="single" w:sz="8" w:space="0" w:color="auto"/>
                    <w:left w:val="single" w:sz="8" w:space="0" w:color="auto"/>
                    <w:bottom w:val="single" w:sz="8" w:space="0" w:color="auto"/>
                    <w:right w:val="single" w:sz="8" w:space="0" w:color="auto"/>
                  </w:tcBorders>
                  <w:shd w:val="clear" w:color="auto" w:fill="A8D08D" w:themeFill="accent6" w:themeFillTint="99"/>
                  <w:tcMar>
                    <w:left w:w="108" w:type="dxa"/>
                    <w:right w:w="108" w:type="dxa"/>
                  </w:tcMar>
                  <w:vAlign w:val="center"/>
                </w:tcPr>
                <w:p w14:paraId="5E046B75" w14:textId="77777777" w:rsidR="002239AC" w:rsidRDefault="002239AC">
                  <w:pPr>
                    <w:spacing w:before="120" w:after="0" w:line="288" w:lineRule="auto"/>
                  </w:pPr>
                  <w:r w:rsidRPr="026B49A1">
                    <w:rPr>
                      <w:rFonts w:eastAsia="Times New Roman"/>
                      <w:bCs/>
                      <w:color w:val="000000" w:themeColor="text1"/>
                      <w:sz w:val="20"/>
                      <w:szCs w:val="20"/>
                      <w:lang w:val="en-US"/>
                    </w:rPr>
                    <w:t>Trường dữ liệu</w:t>
                  </w:r>
                </w:p>
              </w:tc>
              <w:tc>
                <w:tcPr>
                  <w:tcW w:w="1171" w:type="dxa"/>
                  <w:tcBorders>
                    <w:top w:val="single" w:sz="8" w:space="0" w:color="auto"/>
                    <w:left w:val="single" w:sz="8" w:space="0" w:color="auto"/>
                    <w:bottom w:val="single" w:sz="8" w:space="0" w:color="auto"/>
                    <w:right w:val="single" w:sz="8" w:space="0" w:color="auto"/>
                  </w:tcBorders>
                  <w:shd w:val="clear" w:color="auto" w:fill="A8D08D" w:themeFill="accent6" w:themeFillTint="99"/>
                  <w:tcMar>
                    <w:left w:w="108" w:type="dxa"/>
                    <w:right w:w="108" w:type="dxa"/>
                  </w:tcMar>
                  <w:vAlign w:val="center"/>
                </w:tcPr>
                <w:p w14:paraId="6A9B5B44" w14:textId="77777777" w:rsidR="002239AC" w:rsidRDefault="002239AC">
                  <w:pPr>
                    <w:spacing w:before="120" w:after="0" w:line="288" w:lineRule="auto"/>
                    <w:jc w:val="center"/>
                  </w:pPr>
                  <w:r w:rsidRPr="026B49A1">
                    <w:rPr>
                      <w:rFonts w:eastAsia="Times New Roman"/>
                      <w:bCs/>
                      <w:color w:val="000000" w:themeColor="text1"/>
                      <w:sz w:val="20"/>
                      <w:szCs w:val="20"/>
                      <w:lang w:val="en-US"/>
                    </w:rPr>
                    <w:t>Mô tả</w:t>
                  </w:r>
                </w:p>
              </w:tc>
              <w:tc>
                <w:tcPr>
                  <w:tcW w:w="1149" w:type="dxa"/>
                  <w:tcBorders>
                    <w:top w:val="single" w:sz="8" w:space="0" w:color="auto"/>
                    <w:left w:val="single" w:sz="8" w:space="0" w:color="auto"/>
                    <w:bottom w:val="single" w:sz="8" w:space="0" w:color="auto"/>
                    <w:right w:val="single" w:sz="8" w:space="0" w:color="auto"/>
                  </w:tcBorders>
                  <w:shd w:val="clear" w:color="auto" w:fill="A8D08D" w:themeFill="accent6" w:themeFillTint="99"/>
                  <w:tcMar>
                    <w:left w:w="108" w:type="dxa"/>
                    <w:right w:w="108" w:type="dxa"/>
                  </w:tcMar>
                  <w:vAlign w:val="center"/>
                </w:tcPr>
                <w:p w14:paraId="650931E4" w14:textId="77777777" w:rsidR="002239AC" w:rsidRDefault="002239AC">
                  <w:pPr>
                    <w:spacing w:before="120" w:after="0" w:line="288" w:lineRule="auto"/>
                    <w:jc w:val="center"/>
                  </w:pPr>
                  <w:r w:rsidRPr="026B49A1">
                    <w:rPr>
                      <w:rFonts w:eastAsia="Times New Roman"/>
                      <w:bCs/>
                      <w:color w:val="000000" w:themeColor="text1"/>
                      <w:sz w:val="20"/>
                      <w:szCs w:val="20"/>
                      <w:lang w:val="en-US"/>
                    </w:rPr>
                    <w:t>Bắt buộc</w:t>
                  </w:r>
                </w:p>
              </w:tc>
              <w:tc>
                <w:tcPr>
                  <w:tcW w:w="1593" w:type="dxa"/>
                  <w:tcBorders>
                    <w:top w:val="single" w:sz="8" w:space="0" w:color="auto"/>
                    <w:left w:val="single" w:sz="8" w:space="0" w:color="auto"/>
                    <w:bottom w:val="single" w:sz="8" w:space="0" w:color="auto"/>
                    <w:right w:val="single" w:sz="8" w:space="0" w:color="auto"/>
                  </w:tcBorders>
                  <w:shd w:val="clear" w:color="auto" w:fill="A8D08D" w:themeFill="accent6" w:themeFillTint="99"/>
                  <w:tcMar>
                    <w:left w:w="108" w:type="dxa"/>
                    <w:right w:w="108" w:type="dxa"/>
                  </w:tcMar>
                  <w:vAlign w:val="center"/>
                </w:tcPr>
                <w:p w14:paraId="2CCBF123" w14:textId="77777777" w:rsidR="002239AC" w:rsidRDefault="002239AC">
                  <w:pPr>
                    <w:spacing w:before="120" w:after="0" w:line="288" w:lineRule="auto"/>
                    <w:jc w:val="center"/>
                  </w:pPr>
                  <w:r w:rsidRPr="026B49A1">
                    <w:rPr>
                      <w:rFonts w:eastAsia="Times New Roman"/>
                      <w:bCs/>
                      <w:color w:val="000000" w:themeColor="text1"/>
                      <w:sz w:val="20"/>
                      <w:szCs w:val="20"/>
                      <w:lang w:val="en-US"/>
                    </w:rPr>
                    <w:t>Điều kiện hợp lệ</w:t>
                  </w:r>
                </w:p>
              </w:tc>
              <w:tc>
                <w:tcPr>
                  <w:tcW w:w="1990" w:type="dxa"/>
                  <w:tcBorders>
                    <w:top w:val="single" w:sz="8" w:space="0" w:color="auto"/>
                    <w:left w:val="single" w:sz="8" w:space="0" w:color="auto"/>
                    <w:bottom w:val="single" w:sz="8" w:space="0" w:color="auto"/>
                    <w:right w:val="single" w:sz="8" w:space="0" w:color="auto"/>
                  </w:tcBorders>
                  <w:shd w:val="clear" w:color="auto" w:fill="A8D08D" w:themeFill="accent6" w:themeFillTint="99"/>
                  <w:tcMar>
                    <w:left w:w="108" w:type="dxa"/>
                    <w:right w:w="108" w:type="dxa"/>
                  </w:tcMar>
                  <w:vAlign w:val="center"/>
                </w:tcPr>
                <w:p w14:paraId="26EEA87A" w14:textId="77777777" w:rsidR="002239AC" w:rsidRDefault="002239AC">
                  <w:pPr>
                    <w:spacing w:before="120" w:after="0" w:line="288" w:lineRule="auto"/>
                    <w:jc w:val="center"/>
                  </w:pPr>
                  <w:r w:rsidRPr="026B49A1">
                    <w:rPr>
                      <w:rFonts w:eastAsia="Times New Roman"/>
                      <w:bCs/>
                      <w:color w:val="000000" w:themeColor="text1"/>
                      <w:sz w:val="20"/>
                      <w:szCs w:val="20"/>
                      <w:lang w:val="en-US"/>
                    </w:rPr>
                    <w:t>Ví dụ</w:t>
                  </w:r>
                </w:p>
              </w:tc>
            </w:tr>
            <w:tr w:rsidR="002239AC" w14:paraId="3C55B4D8" w14:textId="77777777">
              <w:trPr>
                <w:trHeight w:val="300"/>
              </w:trPr>
              <w:tc>
                <w:tcPr>
                  <w:tcW w:w="146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1A811A" w14:textId="77777777" w:rsidR="002239AC" w:rsidRDefault="002239AC">
                  <w:pPr>
                    <w:pStyle w:val="ListParagraph"/>
                    <w:spacing w:before="0" w:after="0" w:line="288" w:lineRule="auto"/>
                    <w:ind w:hanging="720"/>
                    <w:rPr>
                      <w:rFonts w:eastAsia="Times New Roman"/>
                      <w:sz w:val="20"/>
                      <w:szCs w:val="20"/>
                      <w:lang w:val="en-US"/>
                    </w:rPr>
                  </w:pPr>
                  <w:r w:rsidRPr="37095DE0">
                    <w:rPr>
                      <w:rFonts w:eastAsia="Times New Roman"/>
                      <w:sz w:val="20"/>
                      <w:szCs w:val="20"/>
                      <w:lang w:val="en-US"/>
                    </w:rPr>
                    <w:t xml:space="preserve"> 1</w:t>
                  </w:r>
                </w:p>
              </w:tc>
              <w:tc>
                <w:tcPr>
                  <w:tcW w:w="11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D79F49" w14:textId="77777777" w:rsidR="002239AC" w:rsidRDefault="002239AC">
                  <w:pPr>
                    <w:spacing w:before="120" w:after="0" w:line="288" w:lineRule="auto"/>
                  </w:pPr>
                  <w:r w:rsidRPr="026B49A1">
                    <w:rPr>
                      <w:rFonts w:eastAsia="Times New Roman"/>
                      <w:sz w:val="20"/>
                      <w:szCs w:val="20"/>
                      <w:lang w:val="en-US"/>
                    </w:rPr>
                    <w:t>Lớp học</w:t>
                  </w:r>
                </w:p>
              </w:tc>
              <w:tc>
                <w:tcPr>
                  <w:tcW w:w="11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066905" w14:textId="77777777" w:rsidR="002239AC" w:rsidRDefault="002239AC">
                  <w:pPr>
                    <w:spacing w:before="120" w:after="0" w:line="288" w:lineRule="auto"/>
                  </w:pPr>
                  <w:r w:rsidRPr="026B49A1">
                    <w:rPr>
                      <w:rFonts w:eastAsia="Times New Roman"/>
                      <w:sz w:val="20"/>
                      <w:szCs w:val="20"/>
                      <w:lang w:val="vi"/>
                    </w:rPr>
                    <w:t>Lớp mà giảng viên muốn cập nhật điểm số</w:t>
                  </w:r>
                </w:p>
              </w:tc>
              <w:tc>
                <w:tcPr>
                  <w:tcW w:w="11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F7B2D1" w14:textId="77777777" w:rsidR="002239AC" w:rsidRDefault="002239AC">
                  <w:pPr>
                    <w:spacing w:before="120" w:after="0" w:line="288" w:lineRule="auto"/>
                  </w:pPr>
                  <w:r w:rsidRPr="026B49A1">
                    <w:rPr>
                      <w:rFonts w:eastAsia="Times New Roman"/>
                      <w:sz w:val="20"/>
                      <w:szCs w:val="20"/>
                      <w:lang w:val="en-US"/>
                    </w:rPr>
                    <w:t>Có</w:t>
                  </w:r>
                </w:p>
              </w:tc>
              <w:tc>
                <w:tcPr>
                  <w:tcW w:w="15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93D923" w14:textId="77777777" w:rsidR="002239AC" w:rsidRDefault="002239AC">
                  <w:pPr>
                    <w:spacing w:before="120" w:after="0" w:line="288" w:lineRule="auto"/>
                  </w:pPr>
                  <w:r w:rsidRPr="00244785">
                    <w:rPr>
                      <w:rFonts w:eastAsia="Times New Roman"/>
                      <w:sz w:val="20"/>
                      <w:szCs w:val="20"/>
                    </w:rPr>
                    <w:t>Lớp học phải tồn tại</w:t>
                  </w:r>
                </w:p>
              </w:tc>
              <w:tc>
                <w:tcPr>
                  <w:tcW w:w="19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FDEC0F" w14:textId="77777777" w:rsidR="002239AC" w:rsidRDefault="002239AC">
                  <w:pPr>
                    <w:spacing w:before="120" w:after="0" w:line="288" w:lineRule="auto"/>
                  </w:pPr>
                  <w:r w:rsidRPr="026B49A1">
                    <w:rPr>
                      <w:rFonts w:eastAsia="Times New Roman"/>
                      <w:sz w:val="20"/>
                      <w:szCs w:val="20"/>
                      <w:lang w:val="en-US"/>
                    </w:rPr>
                    <w:t>156001</w:t>
                  </w:r>
                </w:p>
              </w:tc>
            </w:tr>
            <w:tr w:rsidR="002239AC" w14:paraId="534BE6A4" w14:textId="77777777">
              <w:trPr>
                <w:trHeight w:val="300"/>
              </w:trPr>
              <w:tc>
                <w:tcPr>
                  <w:tcW w:w="146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07A18E" w14:textId="77777777" w:rsidR="002239AC" w:rsidRDefault="002239AC">
                  <w:pPr>
                    <w:pStyle w:val="ListParagraph"/>
                    <w:spacing w:before="0" w:after="0" w:line="288" w:lineRule="auto"/>
                    <w:ind w:hanging="720"/>
                    <w:rPr>
                      <w:rFonts w:eastAsia="Times New Roman"/>
                      <w:sz w:val="20"/>
                      <w:szCs w:val="20"/>
                      <w:lang w:val="en-US"/>
                    </w:rPr>
                  </w:pPr>
                  <w:r w:rsidRPr="37095DE0">
                    <w:rPr>
                      <w:rFonts w:eastAsia="Times New Roman"/>
                      <w:sz w:val="20"/>
                      <w:szCs w:val="20"/>
                      <w:lang w:val="en-US"/>
                    </w:rPr>
                    <w:t xml:space="preserve"> 2</w:t>
                  </w:r>
                </w:p>
              </w:tc>
              <w:tc>
                <w:tcPr>
                  <w:tcW w:w="11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CD8B52" w14:textId="77777777" w:rsidR="002239AC" w:rsidRDefault="002239AC">
                  <w:pPr>
                    <w:spacing w:before="120" w:after="0" w:line="288" w:lineRule="auto"/>
                  </w:pPr>
                  <w:r w:rsidRPr="026B49A1">
                    <w:rPr>
                      <w:rFonts w:eastAsia="Times New Roman"/>
                      <w:sz w:val="20"/>
                      <w:szCs w:val="20"/>
                      <w:lang w:val="en-US"/>
                    </w:rPr>
                    <w:t>Mã</w:t>
                  </w:r>
                  <w:r w:rsidRPr="026B49A1">
                    <w:rPr>
                      <w:rFonts w:eastAsia="Times New Roman"/>
                      <w:sz w:val="20"/>
                      <w:szCs w:val="20"/>
                      <w:lang w:val="vi"/>
                    </w:rPr>
                    <w:t xml:space="preserve"> số sinh viên</w:t>
                  </w:r>
                </w:p>
              </w:tc>
              <w:tc>
                <w:tcPr>
                  <w:tcW w:w="11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668E3F" w14:textId="77777777" w:rsidR="002239AC" w:rsidRDefault="002239AC">
                  <w:pPr>
                    <w:spacing w:before="120" w:after="0" w:line="288" w:lineRule="auto"/>
                  </w:pPr>
                  <w:r w:rsidRPr="026B49A1">
                    <w:rPr>
                      <w:rFonts w:eastAsia="Times New Roman"/>
                      <w:sz w:val="20"/>
                      <w:szCs w:val="20"/>
                      <w:lang w:val="vi"/>
                    </w:rPr>
                    <w:t>Sinh viên được chọn để cập nhật điểm số</w:t>
                  </w:r>
                </w:p>
              </w:tc>
              <w:tc>
                <w:tcPr>
                  <w:tcW w:w="11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6BEF55" w14:textId="77777777" w:rsidR="002239AC" w:rsidRDefault="002239AC">
                  <w:pPr>
                    <w:spacing w:before="120" w:after="0" w:line="288" w:lineRule="auto"/>
                  </w:pPr>
                  <w:r w:rsidRPr="026B49A1">
                    <w:rPr>
                      <w:rFonts w:eastAsia="Times New Roman"/>
                      <w:sz w:val="20"/>
                      <w:szCs w:val="20"/>
                      <w:lang w:val="en-US"/>
                    </w:rPr>
                    <w:t>Có</w:t>
                  </w:r>
                </w:p>
              </w:tc>
              <w:tc>
                <w:tcPr>
                  <w:tcW w:w="15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C99807" w14:textId="77777777" w:rsidR="002239AC" w:rsidRDefault="002239AC">
                  <w:pPr>
                    <w:spacing w:before="120" w:after="0" w:line="288" w:lineRule="auto"/>
                  </w:pPr>
                  <w:r w:rsidRPr="00244785">
                    <w:rPr>
                      <w:rFonts w:eastAsia="Times New Roman"/>
                      <w:sz w:val="20"/>
                      <w:szCs w:val="20"/>
                    </w:rPr>
                    <w:t>Sinh</w:t>
                  </w:r>
                  <w:r w:rsidRPr="026B49A1">
                    <w:rPr>
                      <w:rFonts w:eastAsia="Times New Roman"/>
                      <w:sz w:val="20"/>
                      <w:szCs w:val="20"/>
                      <w:lang w:val="vi"/>
                    </w:rPr>
                    <w:t xml:space="preserve"> viên phải tồn tại</w:t>
                  </w:r>
                </w:p>
              </w:tc>
              <w:tc>
                <w:tcPr>
                  <w:tcW w:w="19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D9F9AA" w14:textId="77777777" w:rsidR="002239AC" w:rsidRDefault="002239AC">
                  <w:pPr>
                    <w:spacing w:before="120" w:after="0" w:line="288" w:lineRule="auto"/>
                  </w:pPr>
                  <w:r w:rsidRPr="026B49A1">
                    <w:rPr>
                      <w:rFonts w:eastAsia="Times New Roman"/>
                      <w:sz w:val="20"/>
                      <w:szCs w:val="20"/>
                      <w:lang w:val="en-US"/>
                    </w:rPr>
                    <w:t>20226129</w:t>
                  </w:r>
                </w:p>
              </w:tc>
            </w:tr>
            <w:tr w:rsidR="002239AC" w14:paraId="731CB71E" w14:textId="77777777">
              <w:trPr>
                <w:trHeight w:val="300"/>
              </w:trPr>
              <w:tc>
                <w:tcPr>
                  <w:tcW w:w="146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C1365" w14:textId="77777777" w:rsidR="002239AC" w:rsidRDefault="002239AC">
                  <w:pPr>
                    <w:pStyle w:val="ListParagraph"/>
                    <w:spacing w:before="0" w:after="0" w:line="288" w:lineRule="auto"/>
                    <w:ind w:hanging="720"/>
                    <w:rPr>
                      <w:rFonts w:eastAsia="Times New Roman"/>
                      <w:sz w:val="20"/>
                      <w:szCs w:val="20"/>
                      <w:lang w:val="en-US"/>
                    </w:rPr>
                  </w:pPr>
                  <w:r w:rsidRPr="37095DE0">
                    <w:rPr>
                      <w:rFonts w:eastAsia="Times New Roman"/>
                      <w:sz w:val="20"/>
                      <w:szCs w:val="20"/>
                      <w:lang w:val="en-US"/>
                    </w:rPr>
                    <w:t xml:space="preserve"> 3</w:t>
                  </w:r>
                </w:p>
              </w:tc>
              <w:tc>
                <w:tcPr>
                  <w:tcW w:w="119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E0E029" w14:textId="77777777" w:rsidR="002239AC" w:rsidRDefault="002239AC">
                  <w:pPr>
                    <w:spacing w:before="120" w:after="0" w:line="288" w:lineRule="auto"/>
                  </w:pPr>
                  <w:r w:rsidRPr="026B49A1">
                    <w:rPr>
                      <w:rFonts w:eastAsia="Times New Roman"/>
                      <w:sz w:val="20"/>
                      <w:szCs w:val="20"/>
                      <w:lang w:val="en-US"/>
                    </w:rPr>
                    <w:t>Điểm</w:t>
                  </w:r>
                  <w:r w:rsidRPr="026B49A1">
                    <w:rPr>
                      <w:rFonts w:eastAsia="Times New Roman"/>
                      <w:sz w:val="20"/>
                      <w:szCs w:val="20"/>
                      <w:lang w:val="vi"/>
                    </w:rPr>
                    <w:t xml:space="preserve"> số</w:t>
                  </w:r>
                </w:p>
              </w:tc>
              <w:tc>
                <w:tcPr>
                  <w:tcW w:w="117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044FE6" w14:textId="77777777" w:rsidR="002239AC" w:rsidRDefault="002239AC">
                  <w:pPr>
                    <w:spacing w:before="120" w:after="0" w:line="288" w:lineRule="auto"/>
                  </w:pPr>
                  <w:r w:rsidRPr="00244785">
                    <w:rPr>
                      <w:rFonts w:eastAsia="Times New Roman"/>
                      <w:sz w:val="20"/>
                      <w:szCs w:val="20"/>
                    </w:rPr>
                    <w:t>Điểm</w:t>
                  </w:r>
                  <w:r w:rsidRPr="026B49A1">
                    <w:rPr>
                      <w:rFonts w:eastAsia="Times New Roman"/>
                      <w:sz w:val="20"/>
                      <w:szCs w:val="20"/>
                      <w:lang w:val="vi"/>
                    </w:rPr>
                    <w:t xml:space="preserve"> số của sinh viên</w:t>
                  </w:r>
                </w:p>
              </w:tc>
              <w:tc>
                <w:tcPr>
                  <w:tcW w:w="114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79FD93" w14:textId="77777777" w:rsidR="002239AC" w:rsidRDefault="002239AC">
                  <w:pPr>
                    <w:spacing w:before="120" w:after="0" w:line="288" w:lineRule="auto"/>
                  </w:pPr>
                  <w:r w:rsidRPr="026B49A1">
                    <w:rPr>
                      <w:rFonts w:eastAsia="Times New Roman"/>
                      <w:sz w:val="20"/>
                      <w:szCs w:val="20"/>
                      <w:lang w:val="en-US"/>
                    </w:rPr>
                    <w:t>Không</w:t>
                  </w:r>
                </w:p>
              </w:tc>
              <w:tc>
                <w:tcPr>
                  <w:tcW w:w="159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01D422" w14:textId="77777777" w:rsidR="002239AC" w:rsidRDefault="002239AC">
                  <w:pPr>
                    <w:spacing w:before="120" w:after="0" w:line="288" w:lineRule="auto"/>
                  </w:pPr>
                  <w:r w:rsidRPr="00244785">
                    <w:rPr>
                      <w:rFonts w:eastAsia="Times New Roman"/>
                      <w:sz w:val="20"/>
                      <w:szCs w:val="20"/>
                    </w:rPr>
                    <w:t>Điểm</w:t>
                  </w:r>
                  <w:r w:rsidRPr="026B49A1">
                    <w:rPr>
                      <w:rFonts w:eastAsia="Times New Roman"/>
                      <w:sz w:val="20"/>
                      <w:szCs w:val="20"/>
                      <w:lang w:val="vi"/>
                    </w:rPr>
                    <w:t xml:space="preserve"> số trong khoảng từ 0 đến 10</w:t>
                  </w:r>
                </w:p>
              </w:tc>
              <w:tc>
                <w:tcPr>
                  <w:tcW w:w="19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33ED20" w14:textId="77777777" w:rsidR="002239AC" w:rsidRDefault="002239AC">
                  <w:pPr>
                    <w:spacing w:before="120" w:after="0" w:line="288" w:lineRule="auto"/>
                  </w:pPr>
                  <w:r w:rsidRPr="00244785">
                    <w:rPr>
                      <w:rFonts w:eastAsia="Times New Roman"/>
                      <w:sz w:val="20"/>
                      <w:szCs w:val="20"/>
                    </w:rPr>
                    <w:t>8</w:t>
                  </w:r>
                  <w:r w:rsidRPr="026B49A1">
                    <w:rPr>
                      <w:rFonts w:eastAsia="Times New Roman"/>
                      <w:sz w:val="20"/>
                      <w:szCs w:val="20"/>
                      <w:lang w:val="vi"/>
                    </w:rPr>
                    <w:t>.5</w:t>
                  </w:r>
                </w:p>
              </w:tc>
            </w:tr>
          </w:tbl>
          <w:p w14:paraId="7F941056" w14:textId="6007E7A1" w:rsidR="002239AC" w:rsidRDefault="002239AC" w:rsidP="002239AC">
            <w:pPr>
              <w:spacing w:before="120" w:line="288" w:lineRule="auto"/>
            </w:pPr>
            <w:r w:rsidRPr="026B49A1">
              <w:rPr>
                <w:rFonts w:eastAsia="Times New Roman"/>
                <w:bCs/>
                <w:sz w:val="20"/>
                <w:szCs w:val="20"/>
                <w:lang w:val="vi"/>
              </w:rPr>
              <w:t xml:space="preserve"> </w:t>
            </w:r>
          </w:p>
          <w:p w14:paraId="6E43C2BA" w14:textId="77777777" w:rsidR="002239AC" w:rsidRPr="00244785" w:rsidRDefault="002239AC">
            <w:pPr>
              <w:pStyle w:val="ListParagraph"/>
              <w:spacing w:before="0" w:after="0" w:line="288" w:lineRule="auto"/>
              <w:ind w:left="360" w:hanging="360"/>
              <w:rPr>
                <w:rFonts w:eastAsia="Times New Roman"/>
                <w:sz w:val="28"/>
                <w:szCs w:val="28"/>
              </w:rPr>
            </w:pPr>
            <w:r w:rsidRPr="00244785">
              <w:rPr>
                <w:rFonts w:eastAsia="Times New Roman"/>
                <w:sz w:val="28"/>
                <w:szCs w:val="28"/>
              </w:rPr>
              <w:t>Dữ liệu đầu ra</w:t>
            </w:r>
          </w:p>
          <w:p w14:paraId="389253C7" w14:textId="77777777" w:rsidR="002239AC" w:rsidRPr="00244785" w:rsidRDefault="002239AC">
            <w:pPr>
              <w:spacing w:before="120" w:line="288" w:lineRule="auto"/>
              <w:rPr>
                <w:rFonts w:eastAsia="Times New Roman"/>
                <w:sz w:val="20"/>
                <w:szCs w:val="20"/>
              </w:rPr>
            </w:pPr>
            <w:r w:rsidRPr="00244785">
              <w:rPr>
                <w:rFonts w:eastAsia="Times New Roman"/>
                <w:sz w:val="20"/>
                <w:szCs w:val="20"/>
              </w:rPr>
              <w:t>Bảng đặc 1tả dữ liệu đầu ra</w:t>
            </w:r>
          </w:p>
          <w:tbl>
            <w:tblPr>
              <w:tblStyle w:val="TableGrid"/>
              <w:tblW w:w="8576" w:type="dxa"/>
              <w:tblLayout w:type="fixed"/>
              <w:tblLook w:val="04A0" w:firstRow="1" w:lastRow="0" w:firstColumn="1" w:lastColumn="0" w:noHBand="0" w:noVBand="1"/>
            </w:tblPr>
            <w:tblGrid>
              <w:gridCol w:w="1065"/>
              <w:gridCol w:w="1710"/>
              <w:gridCol w:w="2085"/>
              <w:gridCol w:w="1961"/>
              <w:gridCol w:w="1755"/>
            </w:tblGrid>
            <w:tr w:rsidR="002239AC" w14:paraId="55510E97" w14:textId="77777777">
              <w:trPr>
                <w:cnfStyle w:val="100000000000" w:firstRow="1" w:lastRow="0" w:firstColumn="0" w:lastColumn="0" w:oddVBand="0" w:evenVBand="0" w:oddHBand="0" w:evenHBand="0" w:firstRowFirstColumn="0" w:firstRowLastColumn="0" w:lastRowFirstColumn="0" w:lastRowLastColumn="0"/>
                <w:trHeight w:val="300"/>
              </w:trPr>
              <w:tc>
                <w:tcPr>
                  <w:tcW w:w="1065" w:type="dxa"/>
                  <w:tcBorders>
                    <w:top w:val="single" w:sz="8" w:space="0" w:color="auto"/>
                    <w:left w:val="single" w:sz="8" w:space="0" w:color="auto"/>
                    <w:bottom w:val="single" w:sz="8" w:space="0" w:color="auto"/>
                    <w:right w:val="single" w:sz="8" w:space="0" w:color="auto"/>
                  </w:tcBorders>
                  <w:shd w:val="clear" w:color="auto" w:fill="F4B083" w:themeFill="accent2" w:themeFillTint="99"/>
                  <w:tcMar>
                    <w:left w:w="108" w:type="dxa"/>
                    <w:right w:w="108" w:type="dxa"/>
                  </w:tcMar>
                  <w:vAlign w:val="center"/>
                </w:tcPr>
                <w:p w14:paraId="60A4DD05" w14:textId="77777777" w:rsidR="002239AC" w:rsidRDefault="002239AC">
                  <w:pPr>
                    <w:spacing w:before="120" w:after="0" w:line="288" w:lineRule="auto"/>
                    <w:ind w:left="4"/>
                    <w:jc w:val="center"/>
                  </w:pPr>
                  <w:r w:rsidRPr="026B49A1">
                    <w:rPr>
                      <w:rFonts w:eastAsia="Times New Roman"/>
                      <w:bCs/>
                      <w:color w:val="000000" w:themeColor="text1"/>
                      <w:sz w:val="20"/>
                      <w:szCs w:val="20"/>
                      <w:lang w:val="en-US"/>
                    </w:rPr>
                    <w:t>No</w:t>
                  </w:r>
                </w:p>
              </w:tc>
              <w:tc>
                <w:tcPr>
                  <w:tcW w:w="1710" w:type="dxa"/>
                  <w:tcBorders>
                    <w:top w:val="single" w:sz="8" w:space="0" w:color="auto"/>
                    <w:left w:val="single" w:sz="8" w:space="0" w:color="auto"/>
                    <w:bottom w:val="single" w:sz="8" w:space="0" w:color="auto"/>
                    <w:right w:val="single" w:sz="8" w:space="0" w:color="auto"/>
                  </w:tcBorders>
                  <w:shd w:val="clear" w:color="auto" w:fill="F4B083" w:themeFill="accent2" w:themeFillTint="99"/>
                  <w:tcMar>
                    <w:left w:w="108" w:type="dxa"/>
                    <w:right w:w="108" w:type="dxa"/>
                  </w:tcMar>
                  <w:vAlign w:val="center"/>
                </w:tcPr>
                <w:p w14:paraId="2FBFFFF4" w14:textId="77777777" w:rsidR="002239AC" w:rsidRDefault="002239AC">
                  <w:pPr>
                    <w:spacing w:before="120" w:after="0" w:line="288" w:lineRule="auto"/>
                    <w:ind w:left="4"/>
                    <w:jc w:val="center"/>
                  </w:pPr>
                  <w:r w:rsidRPr="026B49A1">
                    <w:rPr>
                      <w:rFonts w:eastAsia="Times New Roman"/>
                      <w:bCs/>
                      <w:color w:val="000000" w:themeColor="text1"/>
                      <w:sz w:val="20"/>
                      <w:szCs w:val="20"/>
                      <w:lang w:val="en-US"/>
                    </w:rPr>
                    <w:t>Trường dữ liệu</w:t>
                  </w:r>
                </w:p>
              </w:tc>
              <w:tc>
                <w:tcPr>
                  <w:tcW w:w="2085" w:type="dxa"/>
                  <w:tcBorders>
                    <w:top w:val="single" w:sz="8" w:space="0" w:color="auto"/>
                    <w:left w:val="single" w:sz="8" w:space="0" w:color="auto"/>
                    <w:bottom w:val="single" w:sz="8" w:space="0" w:color="auto"/>
                    <w:right w:val="single" w:sz="8" w:space="0" w:color="auto"/>
                  </w:tcBorders>
                  <w:shd w:val="clear" w:color="auto" w:fill="F4B083" w:themeFill="accent2" w:themeFillTint="99"/>
                  <w:tcMar>
                    <w:left w:w="108" w:type="dxa"/>
                    <w:right w:w="108" w:type="dxa"/>
                  </w:tcMar>
                  <w:vAlign w:val="center"/>
                </w:tcPr>
                <w:p w14:paraId="73CB0622" w14:textId="77777777" w:rsidR="002239AC" w:rsidRDefault="002239AC">
                  <w:pPr>
                    <w:spacing w:before="120" w:after="0" w:line="288" w:lineRule="auto"/>
                    <w:ind w:left="4"/>
                    <w:jc w:val="center"/>
                  </w:pPr>
                  <w:r w:rsidRPr="026B49A1">
                    <w:rPr>
                      <w:rFonts w:eastAsia="Times New Roman"/>
                      <w:bCs/>
                      <w:color w:val="000000" w:themeColor="text1"/>
                      <w:sz w:val="20"/>
                      <w:szCs w:val="20"/>
                      <w:lang w:val="en-US"/>
                    </w:rPr>
                    <w:t>Mô tả</w:t>
                  </w:r>
                </w:p>
              </w:tc>
              <w:tc>
                <w:tcPr>
                  <w:tcW w:w="1961" w:type="dxa"/>
                  <w:tcBorders>
                    <w:top w:val="single" w:sz="8" w:space="0" w:color="auto"/>
                    <w:left w:val="single" w:sz="8" w:space="0" w:color="auto"/>
                    <w:bottom w:val="single" w:sz="8" w:space="0" w:color="auto"/>
                    <w:right w:val="single" w:sz="8" w:space="0" w:color="auto"/>
                  </w:tcBorders>
                  <w:shd w:val="clear" w:color="auto" w:fill="F4B083" w:themeFill="accent2" w:themeFillTint="99"/>
                  <w:tcMar>
                    <w:left w:w="108" w:type="dxa"/>
                    <w:right w:w="108" w:type="dxa"/>
                  </w:tcMar>
                  <w:vAlign w:val="center"/>
                </w:tcPr>
                <w:p w14:paraId="4EB74607" w14:textId="77777777" w:rsidR="002239AC" w:rsidRDefault="002239AC">
                  <w:pPr>
                    <w:spacing w:before="120" w:after="0" w:line="288" w:lineRule="auto"/>
                    <w:ind w:left="4"/>
                    <w:jc w:val="center"/>
                  </w:pPr>
                  <w:r w:rsidRPr="026B49A1">
                    <w:rPr>
                      <w:rFonts w:eastAsia="Times New Roman"/>
                      <w:bCs/>
                      <w:color w:val="000000" w:themeColor="text1"/>
                      <w:sz w:val="20"/>
                      <w:szCs w:val="20"/>
                      <w:lang w:val="en-US"/>
                    </w:rPr>
                    <w:t>Định dạng hiển thị</w:t>
                  </w:r>
                </w:p>
              </w:tc>
              <w:tc>
                <w:tcPr>
                  <w:tcW w:w="1755" w:type="dxa"/>
                  <w:tcBorders>
                    <w:top w:val="single" w:sz="8" w:space="0" w:color="auto"/>
                    <w:left w:val="single" w:sz="8" w:space="0" w:color="auto"/>
                    <w:bottom w:val="single" w:sz="8" w:space="0" w:color="auto"/>
                    <w:right w:val="single" w:sz="8" w:space="0" w:color="auto"/>
                  </w:tcBorders>
                  <w:shd w:val="clear" w:color="auto" w:fill="F4B083" w:themeFill="accent2" w:themeFillTint="99"/>
                  <w:tcMar>
                    <w:left w:w="108" w:type="dxa"/>
                    <w:right w:w="108" w:type="dxa"/>
                  </w:tcMar>
                  <w:vAlign w:val="center"/>
                </w:tcPr>
                <w:tbl>
                  <w:tblPr>
                    <w:tblW w:w="0" w:type="auto"/>
                    <w:tblLayout w:type="fixed"/>
                    <w:tblLook w:val="04A0" w:firstRow="1" w:lastRow="0" w:firstColumn="1" w:lastColumn="0" w:noHBand="0" w:noVBand="1"/>
                  </w:tblPr>
                  <w:tblGrid>
                    <w:gridCol w:w="1539"/>
                  </w:tblGrid>
                  <w:tr w:rsidR="002239AC" w14:paraId="58D6E321" w14:textId="77777777">
                    <w:trPr>
                      <w:trHeight w:val="300"/>
                    </w:trPr>
                    <w:tc>
                      <w:tcPr>
                        <w:tcW w:w="1557" w:type="dxa"/>
                        <w:tcMar>
                          <w:top w:w="15" w:type="dxa"/>
                          <w:left w:w="15" w:type="dxa"/>
                          <w:bottom w:w="15" w:type="dxa"/>
                          <w:right w:w="15" w:type="dxa"/>
                        </w:tcMar>
                        <w:vAlign w:val="center"/>
                      </w:tcPr>
                      <w:p w14:paraId="68066829" w14:textId="77777777" w:rsidR="002239AC" w:rsidRDefault="002239AC">
                        <w:pPr>
                          <w:spacing w:before="120" w:after="0" w:line="288" w:lineRule="auto"/>
                          <w:ind w:left="4"/>
                          <w:jc w:val="center"/>
                        </w:pPr>
                        <w:r w:rsidRPr="026B49A1">
                          <w:rPr>
                            <w:b/>
                            <w:bCs/>
                            <w:sz w:val="20"/>
                            <w:szCs w:val="20"/>
                          </w:rPr>
                          <w:t>Ví dụ</w:t>
                        </w:r>
                      </w:p>
                    </w:tc>
                  </w:tr>
                </w:tbl>
                <w:p w14:paraId="46D45AF4" w14:textId="77777777" w:rsidR="002239AC" w:rsidRDefault="002239AC">
                  <w:pPr>
                    <w:spacing w:before="120" w:after="0" w:line="288" w:lineRule="auto"/>
                    <w:ind w:left="4"/>
                    <w:jc w:val="center"/>
                  </w:pPr>
                  <w:r w:rsidRPr="026B49A1">
                    <w:rPr>
                      <w:rFonts w:eastAsia="Times New Roman"/>
                      <w:bCs/>
                      <w:sz w:val="20"/>
                      <w:szCs w:val="20"/>
                    </w:rPr>
                    <w:t xml:space="preserve"> </w:t>
                  </w:r>
                </w:p>
                <w:tbl>
                  <w:tblPr>
                    <w:tblW w:w="0" w:type="auto"/>
                    <w:tblLayout w:type="fixed"/>
                    <w:tblLook w:val="04A0" w:firstRow="1" w:lastRow="0" w:firstColumn="1" w:lastColumn="0" w:noHBand="0" w:noVBand="1"/>
                  </w:tblPr>
                  <w:tblGrid>
                    <w:gridCol w:w="1539"/>
                  </w:tblGrid>
                  <w:tr w:rsidR="002239AC" w14:paraId="5C90BA1E" w14:textId="77777777">
                    <w:trPr>
                      <w:trHeight w:val="300"/>
                    </w:trPr>
                    <w:tc>
                      <w:tcPr>
                        <w:tcW w:w="1557" w:type="dxa"/>
                        <w:tcMar>
                          <w:top w:w="15" w:type="dxa"/>
                          <w:left w:w="15" w:type="dxa"/>
                          <w:bottom w:w="15" w:type="dxa"/>
                          <w:right w:w="15" w:type="dxa"/>
                        </w:tcMar>
                        <w:vAlign w:val="center"/>
                      </w:tcPr>
                      <w:p w14:paraId="5BB2270B" w14:textId="77777777" w:rsidR="002239AC" w:rsidRDefault="002239AC"/>
                    </w:tc>
                  </w:tr>
                </w:tbl>
                <w:p w14:paraId="37410B08" w14:textId="77777777" w:rsidR="002239AC" w:rsidRDefault="002239AC">
                  <w:pPr>
                    <w:spacing w:before="0" w:after="0" w:line="240" w:lineRule="auto"/>
                    <w:jc w:val="left"/>
                    <w:rPr>
                      <w:sz w:val="20"/>
                      <w:szCs w:val="20"/>
                      <w:lang w:val="en-US"/>
                    </w:rPr>
                  </w:pPr>
                </w:p>
              </w:tc>
            </w:tr>
            <w:tr w:rsidR="002239AC" w14:paraId="6D9AC3A3" w14:textId="77777777">
              <w:trPr>
                <w:trHeight w:val="300"/>
              </w:trPr>
              <w:tc>
                <w:tcPr>
                  <w:tcW w:w="106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A9AB25" w14:textId="77777777" w:rsidR="002239AC" w:rsidRDefault="002239AC">
                  <w:pPr>
                    <w:pStyle w:val="ListParagraph"/>
                    <w:spacing w:before="0" w:after="0"/>
                    <w:ind w:left="360" w:hanging="360"/>
                    <w:jc w:val="center"/>
                    <w:rPr>
                      <w:rFonts w:eastAsia="Times New Roman"/>
                      <w:sz w:val="20"/>
                      <w:szCs w:val="20"/>
                      <w:lang w:val="en-US"/>
                    </w:rPr>
                  </w:pPr>
                  <w:r w:rsidRPr="37095DE0">
                    <w:rPr>
                      <w:rFonts w:eastAsia="Times New Roman"/>
                      <w:sz w:val="20"/>
                      <w:szCs w:val="20"/>
                      <w:lang w:val="en-US"/>
                    </w:rPr>
                    <w:t xml:space="preserve"> 1</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1780B0" w14:textId="77777777" w:rsidR="002239AC" w:rsidRDefault="002239AC">
                  <w:pPr>
                    <w:spacing w:before="120" w:after="0" w:line="288" w:lineRule="auto"/>
                  </w:pPr>
                  <w:r w:rsidRPr="026B49A1">
                    <w:rPr>
                      <w:rFonts w:eastAsia="Times New Roman"/>
                      <w:sz w:val="20"/>
                      <w:szCs w:val="20"/>
                      <w:lang w:val="en-US"/>
                    </w:rPr>
                    <w:t>Thông báo thành công</w:t>
                  </w:r>
                </w:p>
              </w:tc>
              <w:tc>
                <w:tcPr>
                  <w:tcW w:w="20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B09608" w14:textId="77777777" w:rsidR="002239AC" w:rsidRDefault="002239AC">
                  <w:pPr>
                    <w:spacing w:before="120" w:after="0" w:line="288" w:lineRule="auto"/>
                  </w:pPr>
                  <w:r w:rsidRPr="00244785">
                    <w:rPr>
                      <w:rFonts w:eastAsia="Times New Roman"/>
                      <w:sz w:val="20"/>
                      <w:szCs w:val="20"/>
                    </w:rPr>
                    <w:t>Thông báo cập nhật điểm số thành công</w:t>
                  </w:r>
                </w:p>
              </w:tc>
              <w:tc>
                <w:tcPr>
                  <w:tcW w:w="19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78B6A8" w14:textId="77777777" w:rsidR="002239AC" w:rsidRDefault="002239AC">
                  <w:pPr>
                    <w:spacing w:before="120" w:after="0" w:line="288" w:lineRule="auto"/>
                  </w:pPr>
                  <w:r w:rsidRPr="00244785">
                    <w:rPr>
                      <w:rFonts w:eastAsia="Times New Roman"/>
                      <w:sz w:val="20"/>
                      <w:szCs w:val="20"/>
                    </w:rPr>
                    <w:t>Hiển thị trên giao diện</w:t>
                  </w:r>
                </w:p>
              </w:tc>
              <w:tc>
                <w:tcPr>
                  <w:tcW w:w="17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04075A" w14:textId="77777777" w:rsidR="002239AC" w:rsidRDefault="002239AC">
                  <w:pPr>
                    <w:spacing w:before="120" w:after="0" w:line="288" w:lineRule="auto"/>
                  </w:pPr>
                  <w:r w:rsidRPr="026B49A1">
                    <w:rPr>
                      <w:rFonts w:eastAsia="Times New Roman"/>
                      <w:sz w:val="20"/>
                      <w:szCs w:val="20"/>
                    </w:rPr>
                    <w:t>"Cập nhật điểm số thành công"</w:t>
                  </w:r>
                </w:p>
              </w:tc>
            </w:tr>
            <w:tr w:rsidR="002239AC" w14:paraId="40A8B85E" w14:textId="77777777">
              <w:trPr>
                <w:trHeight w:val="300"/>
              </w:trPr>
              <w:tc>
                <w:tcPr>
                  <w:tcW w:w="106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502A0A" w14:textId="77777777" w:rsidR="002239AC" w:rsidRDefault="002239AC">
                  <w:pPr>
                    <w:pStyle w:val="ListParagraph"/>
                    <w:spacing w:before="0" w:after="0"/>
                    <w:ind w:left="360" w:hanging="360"/>
                    <w:jc w:val="center"/>
                    <w:rPr>
                      <w:rFonts w:eastAsia="Times New Roman"/>
                      <w:sz w:val="20"/>
                      <w:szCs w:val="20"/>
                    </w:rPr>
                  </w:pPr>
                  <w:r w:rsidRPr="37095DE0">
                    <w:rPr>
                      <w:rFonts w:eastAsia="Times New Roman"/>
                      <w:sz w:val="20"/>
                      <w:szCs w:val="20"/>
                    </w:rPr>
                    <w:t xml:space="preserve"> 2</w:t>
                  </w:r>
                </w:p>
              </w:tc>
              <w:tc>
                <w:tcPr>
                  <w:tcW w:w="17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69BC24" w14:textId="77777777" w:rsidR="002239AC" w:rsidRDefault="002239AC">
                  <w:pPr>
                    <w:spacing w:before="120" w:after="0" w:line="288" w:lineRule="auto"/>
                  </w:pPr>
                  <w:r w:rsidRPr="026B49A1">
                    <w:rPr>
                      <w:rFonts w:eastAsia="Times New Roman"/>
                      <w:sz w:val="20"/>
                      <w:szCs w:val="20"/>
                      <w:lang w:val="en-US"/>
                    </w:rPr>
                    <w:t>Điểm số cập nhật</w:t>
                  </w:r>
                </w:p>
              </w:tc>
              <w:tc>
                <w:tcPr>
                  <w:tcW w:w="208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638A3F" w14:textId="77777777" w:rsidR="002239AC" w:rsidRDefault="002239AC">
                  <w:pPr>
                    <w:spacing w:before="120" w:after="0" w:line="288" w:lineRule="auto"/>
                  </w:pPr>
                  <w:r w:rsidRPr="00244785">
                    <w:rPr>
                      <w:rFonts w:eastAsia="Times New Roman"/>
                      <w:sz w:val="20"/>
                      <w:szCs w:val="20"/>
                    </w:rPr>
                    <w:t>Điểm số mới của sinh viên</w:t>
                  </w:r>
                </w:p>
              </w:tc>
              <w:tc>
                <w:tcPr>
                  <w:tcW w:w="196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BB4C35" w14:textId="77777777" w:rsidR="002239AC" w:rsidRDefault="002239AC">
                  <w:pPr>
                    <w:spacing w:before="120" w:after="0" w:line="288" w:lineRule="auto"/>
                  </w:pPr>
                  <w:r w:rsidRPr="00244785">
                    <w:rPr>
                      <w:rFonts w:eastAsia="Times New Roman"/>
                      <w:sz w:val="20"/>
                      <w:szCs w:val="20"/>
                    </w:rPr>
                    <w:t>Hiển thị trong danh sách điểm số</w:t>
                  </w:r>
                </w:p>
              </w:tc>
              <w:tc>
                <w:tcPr>
                  <w:tcW w:w="175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67655E" w14:textId="77777777" w:rsidR="002239AC" w:rsidRDefault="002239AC">
                  <w:pPr>
                    <w:spacing w:before="120" w:after="0" w:line="288" w:lineRule="auto"/>
                  </w:pPr>
                  <w:r w:rsidRPr="026B49A1">
                    <w:rPr>
                      <w:rFonts w:eastAsia="Times New Roman"/>
                      <w:sz w:val="20"/>
                      <w:szCs w:val="20"/>
                      <w:lang w:val="en-US"/>
                    </w:rPr>
                    <w:t>Điểm của sinh viên A: 8.5</w:t>
                  </w:r>
                </w:p>
              </w:tc>
            </w:tr>
          </w:tbl>
          <w:p w14:paraId="23B5B33C" w14:textId="77777777" w:rsidR="002239AC" w:rsidRDefault="002239AC">
            <w:pPr>
              <w:spacing w:before="120" w:after="0" w:line="288" w:lineRule="auto"/>
            </w:pPr>
            <w:r w:rsidRPr="026B49A1">
              <w:rPr>
                <w:rFonts w:eastAsia="Times New Roman"/>
                <w:bCs/>
                <w:sz w:val="12"/>
                <w:szCs w:val="12"/>
              </w:rPr>
              <w:t xml:space="preserve"> </w:t>
            </w:r>
          </w:p>
          <w:p w14:paraId="0CA9CA69" w14:textId="77777777" w:rsidR="002239AC" w:rsidRDefault="002239AC">
            <w:pPr>
              <w:pStyle w:val="ListParagraph"/>
              <w:spacing w:before="0" w:after="0" w:line="288" w:lineRule="auto"/>
              <w:ind w:left="360" w:hanging="360"/>
              <w:rPr>
                <w:rFonts w:eastAsia="Times New Roman"/>
                <w:b w:val="0"/>
                <w:bCs/>
                <w:sz w:val="20"/>
                <w:szCs w:val="20"/>
              </w:rPr>
            </w:pPr>
            <w:r w:rsidRPr="026B49A1">
              <w:rPr>
                <w:rFonts w:eastAsia="Times New Roman"/>
                <w:bCs/>
                <w:sz w:val="20"/>
                <w:szCs w:val="20"/>
              </w:rPr>
              <w:t>Hậu điều kiện (nếu có)</w:t>
            </w:r>
          </w:p>
          <w:p w14:paraId="68C6C7CD" w14:textId="77777777" w:rsidR="002239AC" w:rsidRPr="002239AC" w:rsidRDefault="002239AC">
            <w:pPr>
              <w:spacing w:before="120" w:line="288" w:lineRule="auto"/>
              <w:ind w:left="360"/>
              <w:rPr>
                <w:b w:val="0"/>
                <w:bCs/>
              </w:rPr>
            </w:pPr>
            <w:r w:rsidRPr="002239AC">
              <w:rPr>
                <w:rFonts w:eastAsia="Times New Roman"/>
                <w:b w:val="0"/>
                <w:bCs/>
                <w:sz w:val="20"/>
                <w:szCs w:val="20"/>
                <w:lang w:val="vi"/>
              </w:rPr>
              <w:t>-</w:t>
            </w:r>
            <w:r w:rsidRPr="002239AC">
              <w:rPr>
                <w:rFonts w:eastAsia="Times New Roman"/>
                <w:b w:val="0"/>
                <w:bCs/>
                <w:sz w:val="20"/>
                <w:szCs w:val="20"/>
              </w:rPr>
              <w:t xml:space="preserve">  Điểm số của sinh viên được cập nhật thành công vào cơ sở dữ liệu.</w:t>
            </w:r>
          </w:p>
          <w:p w14:paraId="2CEC0360" w14:textId="77777777" w:rsidR="002239AC" w:rsidRPr="002239AC" w:rsidRDefault="002239AC">
            <w:pPr>
              <w:spacing w:before="120" w:line="288" w:lineRule="auto"/>
              <w:ind w:left="360"/>
              <w:rPr>
                <w:b w:val="0"/>
                <w:bCs/>
              </w:rPr>
            </w:pPr>
            <w:r w:rsidRPr="002239AC">
              <w:rPr>
                <w:rFonts w:eastAsia="Times New Roman"/>
                <w:b w:val="0"/>
                <w:bCs/>
                <w:sz w:val="20"/>
                <w:szCs w:val="20"/>
                <w:lang w:val="vi"/>
              </w:rPr>
              <w:t>-</w:t>
            </w:r>
            <w:r w:rsidRPr="002239AC">
              <w:rPr>
                <w:rFonts w:eastAsia="Times New Roman"/>
                <w:b w:val="0"/>
                <w:bCs/>
                <w:sz w:val="20"/>
                <w:szCs w:val="20"/>
              </w:rPr>
              <w:t xml:space="preserve">  Điểm số hiển thị chính xác trên giao diện quản lý điểm của lớp học.</w:t>
            </w:r>
          </w:p>
          <w:p w14:paraId="754A5609" w14:textId="77777777" w:rsidR="002239AC" w:rsidRDefault="002239AC">
            <w:pPr>
              <w:spacing w:before="120" w:after="0" w:line="288" w:lineRule="auto"/>
            </w:pPr>
            <w:r w:rsidRPr="026B49A1">
              <w:rPr>
                <w:rFonts w:eastAsia="Times New Roman"/>
                <w:sz w:val="20"/>
                <w:szCs w:val="20"/>
              </w:rPr>
              <w:t xml:space="preserve"> </w:t>
            </w:r>
          </w:p>
        </w:tc>
      </w:tr>
    </w:tbl>
    <w:p w14:paraId="219944D6" w14:textId="77777777" w:rsidR="002239AC" w:rsidRPr="00244785" w:rsidRDefault="002239AC" w:rsidP="37095DE0">
      <w:pPr>
        <w:spacing w:before="120" w:after="0" w:line="288" w:lineRule="auto"/>
      </w:pPr>
    </w:p>
    <w:p w14:paraId="6FE1D2C7" w14:textId="3AB5F163" w:rsidR="005F75C8" w:rsidRPr="006645C8" w:rsidRDefault="005F75C8" w:rsidP="002239AC">
      <w:pPr>
        <w:pStyle w:val="Heading3"/>
        <w:numPr>
          <w:ilvl w:val="2"/>
          <w:numId w:val="64"/>
        </w:numPr>
      </w:pPr>
      <w:bookmarkStart w:id="59" w:name="_Toc186524649"/>
      <w:r>
        <w:t xml:space="preserve">Đặc tả use case </w:t>
      </w:r>
      <w:r w:rsidRPr="002239AC">
        <w:t>0</w:t>
      </w:r>
      <w:r>
        <w:t>08</w:t>
      </w:r>
      <w:bookmarkEnd w:id="59"/>
    </w:p>
    <w:tbl>
      <w:tblPr>
        <w:tblStyle w:val="TableGrid"/>
        <w:tblW w:w="0" w:type="auto"/>
        <w:tblLook w:val="04A0" w:firstRow="1" w:lastRow="0" w:firstColumn="1" w:lastColumn="0" w:noHBand="0" w:noVBand="1"/>
      </w:tblPr>
      <w:tblGrid>
        <w:gridCol w:w="8771"/>
      </w:tblGrid>
      <w:tr w:rsidR="00620620" w:rsidRPr="00620620" w14:paraId="3F7C3A96" w14:textId="77777777" w:rsidTr="00620620">
        <w:trPr>
          <w:cnfStyle w:val="100000000000" w:firstRow="1" w:lastRow="0" w:firstColumn="0" w:lastColumn="0" w:oddVBand="0" w:evenVBand="0" w:oddHBand="0" w:evenHBand="0" w:firstRowFirstColumn="0" w:firstRowLastColumn="0" w:lastRowFirstColumn="0" w:lastRowLastColumn="0"/>
        </w:trPr>
        <w:tc>
          <w:tcPr>
            <w:tcW w:w="8771" w:type="dxa"/>
          </w:tcPr>
          <w:p w14:paraId="56511444" w14:textId="77777777" w:rsidR="00620620" w:rsidRPr="00620620" w:rsidRDefault="00620620">
            <w:pPr>
              <w:jc w:val="center"/>
              <w:rPr>
                <w:b w:val="0"/>
                <w:bCs/>
                <w:sz w:val="32"/>
                <w:szCs w:val="32"/>
              </w:rPr>
            </w:pPr>
            <w:r w:rsidRPr="00620620">
              <w:rPr>
                <w:bCs/>
                <w:sz w:val="32"/>
                <w:szCs w:val="32"/>
              </w:rPr>
              <w:t>Use Case “Xem thời khóa biểu của giảng viên”</w:t>
            </w:r>
          </w:p>
          <w:p w14:paraId="7F834E77" w14:textId="77777777" w:rsidR="00620620" w:rsidRPr="00620620" w:rsidRDefault="00620620" w:rsidP="00912A3D">
            <w:pPr>
              <w:pStyle w:val="ListParagraph"/>
              <w:numPr>
                <w:ilvl w:val="0"/>
                <w:numId w:val="34"/>
              </w:numPr>
              <w:autoSpaceDE w:val="0"/>
              <w:autoSpaceDN w:val="0"/>
              <w:spacing w:before="120" w:line="288" w:lineRule="auto"/>
              <w:rPr>
                <w:b w:val="0"/>
                <w:bCs/>
              </w:rPr>
            </w:pPr>
            <w:r w:rsidRPr="00620620">
              <w:rPr>
                <w:bCs/>
              </w:rPr>
              <w:t>Mã use case</w:t>
            </w:r>
          </w:p>
          <w:p w14:paraId="6B661C4C" w14:textId="4C266F0F" w:rsidR="00620620" w:rsidRPr="00620620" w:rsidRDefault="00620620">
            <w:pPr>
              <w:pStyle w:val="ListParagraph"/>
              <w:rPr>
                <w:b w:val="0"/>
                <w:bCs/>
              </w:rPr>
            </w:pPr>
            <w:r w:rsidRPr="00620620">
              <w:rPr>
                <w:b w:val="0"/>
                <w:bCs/>
              </w:rPr>
              <w:t>UC008</w:t>
            </w:r>
          </w:p>
          <w:p w14:paraId="47586D32" w14:textId="77777777" w:rsidR="00620620" w:rsidRPr="00620620" w:rsidRDefault="00620620" w:rsidP="00912A3D">
            <w:pPr>
              <w:pStyle w:val="ListParagraph"/>
              <w:numPr>
                <w:ilvl w:val="0"/>
                <w:numId w:val="34"/>
              </w:numPr>
              <w:autoSpaceDE w:val="0"/>
              <w:autoSpaceDN w:val="0"/>
              <w:spacing w:before="120" w:line="288" w:lineRule="auto"/>
              <w:rPr>
                <w:b w:val="0"/>
                <w:bCs/>
              </w:rPr>
            </w:pPr>
            <w:r w:rsidRPr="00620620">
              <w:rPr>
                <w:bCs/>
              </w:rPr>
              <w:t>Mô tả ngắn gọn</w:t>
            </w:r>
          </w:p>
          <w:p w14:paraId="2661EC0F" w14:textId="77777777" w:rsidR="00620620" w:rsidRPr="00620620" w:rsidRDefault="00620620">
            <w:pPr>
              <w:pStyle w:val="ListParagraph"/>
              <w:rPr>
                <w:b w:val="0"/>
                <w:bCs/>
              </w:rPr>
            </w:pPr>
            <w:r w:rsidRPr="00620620">
              <w:rPr>
                <w:b w:val="0"/>
                <w:bCs/>
              </w:rPr>
              <w:t>Trường hợp sử dụng này mô tả sự tương tác giữa giảng viên và HUSTHub khi giảng viên muốn xem thời khóa biểu cá nhân.</w:t>
            </w:r>
          </w:p>
          <w:p w14:paraId="15A9CD93" w14:textId="77777777" w:rsidR="00620620" w:rsidRPr="00620620" w:rsidRDefault="00620620" w:rsidP="00912A3D">
            <w:pPr>
              <w:pStyle w:val="ListParagraph"/>
              <w:numPr>
                <w:ilvl w:val="0"/>
                <w:numId w:val="34"/>
              </w:numPr>
              <w:autoSpaceDE w:val="0"/>
              <w:autoSpaceDN w:val="0"/>
              <w:spacing w:before="120" w:line="288" w:lineRule="auto"/>
              <w:rPr>
                <w:b w:val="0"/>
                <w:bCs/>
              </w:rPr>
            </w:pPr>
            <w:r w:rsidRPr="00620620">
              <w:rPr>
                <w:bCs/>
              </w:rPr>
              <w:t>Tác nhân</w:t>
            </w:r>
          </w:p>
          <w:p w14:paraId="2E4036E0" w14:textId="77777777" w:rsidR="00620620" w:rsidRPr="00620620" w:rsidRDefault="00620620">
            <w:pPr>
              <w:pStyle w:val="ListParagraph"/>
              <w:ind w:left="360"/>
              <w:rPr>
                <w:b w:val="0"/>
              </w:rPr>
            </w:pPr>
            <w:r w:rsidRPr="00620620">
              <w:rPr>
                <w:b w:val="0"/>
              </w:rPr>
              <w:t>-Giảng viên: Người có quyền truy cập và xem thời khóa biểu cá nhân.</w:t>
            </w:r>
          </w:p>
          <w:p w14:paraId="70860B3C" w14:textId="77777777" w:rsidR="00620620" w:rsidRPr="00620620" w:rsidRDefault="00620620" w:rsidP="00912A3D">
            <w:pPr>
              <w:pStyle w:val="ListParagraph"/>
              <w:numPr>
                <w:ilvl w:val="0"/>
                <w:numId w:val="34"/>
              </w:numPr>
              <w:autoSpaceDE w:val="0"/>
              <w:autoSpaceDN w:val="0"/>
              <w:spacing w:before="120" w:line="288" w:lineRule="auto"/>
              <w:rPr>
                <w:bCs/>
              </w:rPr>
            </w:pPr>
            <w:r w:rsidRPr="00620620">
              <w:rPr>
                <w:bCs/>
              </w:rPr>
              <w:t>Tiền điều kiện</w:t>
            </w:r>
          </w:p>
          <w:p w14:paraId="6169F129" w14:textId="77777777" w:rsidR="00620620" w:rsidRPr="00620620" w:rsidRDefault="00620620">
            <w:pPr>
              <w:pStyle w:val="ListParagraph"/>
              <w:ind w:left="360"/>
              <w:rPr>
                <w:b w:val="0"/>
                <w:bCs/>
              </w:rPr>
            </w:pPr>
            <w:r w:rsidRPr="00620620">
              <w:rPr>
                <w:b w:val="0"/>
                <w:bCs/>
              </w:rPr>
              <w:t>-  Giảng viên đã đăng nhập vào hệ thống.</w:t>
            </w:r>
          </w:p>
          <w:p w14:paraId="38558F2E" w14:textId="77777777" w:rsidR="00620620" w:rsidRPr="00620620" w:rsidRDefault="00620620">
            <w:pPr>
              <w:pStyle w:val="ListParagraph"/>
              <w:ind w:left="360"/>
              <w:rPr>
                <w:b w:val="0"/>
                <w:bCs/>
              </w:rPr>
            </w:pPr>
            <w:r w:rsidRPr="00620620">
              <w:rPr>
                <w:b w:val="0"/>
                <w:bCs/>
              </w:rPr>
              <w:t>-  Hệ thống hiển thị giao diện cá nhân hóa của giảng viên.</w:t>
            </w:r>
          </w:p>
          <w:p w14:paraId="4562B705" w14:textId="77777777" w:rsidR="00620620" w:rsidRPr="00620620" w:rsidRDefault="00620620" w:rsidP="00912A3D">
            <w:pPr>
              <w:pStyle w:val="ListParagraph"/>
              <w:numPr>
                <w:ilvl w:val="0"/>
                <w:numId w:val="34"/>
              </w:numPr>
              <w:autoSpaceDE w:val="0"/>
              <w:autoSpaceDN w:val="0"/>
              <w:spacing w:before="120" w:line="288" w:lineRule="auto"/>
              <w:rPr>
                <w:b w:val="0"/>
                <w:bCs/>
              </w:rPr>
            </w:pPr>
            <w:r w:rsidRPr="00620620">
              <w:rPr>
                <w:bCs/>
              </w:rPr>
              <w:t>Luồng sự kiện cơ sở</w:t>
            </w:r>
          </w:p>
          <w:p w14:paraId="77141673" w14:textId="77777777" w:rsidR="00620620" w:rsidRPr="00620620" w:rsidRDefault="00620620">
            <w:pPr>
              <w:pStyle w:val="ListParagraph"/>
              <w:rPr>
                <w:b w:val="0"/>
                <w:bCs/>
              </w:rPr>
            </w:pPr>
            <w:r w:rsidRPr="00620620">
              <w:rPr>
                <w:b w:val="0"/>
                <w:bCs/>
              </w:rPr>
              <w:t>1.  Giảng viên chọn mục "Thời khóa biểu" từ giao diện chính..</w:t>
            </w:r>
          </w:p>
          <w:p w14:paraId="58AE3F99" w14:textId="77777777" w:rsidR="00620620" w:rsidRPr="00620620" w:rsidRDefault="00620620">
            <w:pPr>
              <w:pStyle w:val="ListParagraph"/>
              <w:rPr>
                <w:b w:val="0"/>
                <w:bCs/>
              </w:rPr>
            </w:pPr>
            <w:r w:rsidRPr="00620620">
              <w:rPr>
                <w:b w:val="0"/>
                <w:bCs/>
              </w:rPr>
              <w:t>2.  Hệ thống hiển thị giao diện thời khóa biểu mặc định cho tuần hiện tại.</w:t>
            </w:r>
          </w:p>
          <w:p w14:paraId="2FCABA28" w14:textId="77777777" w:rsidR="00620620" w:rsidRPr="00620620" w:rsidRDefault="00620620">
            <w:pPr>
              <w:pStyle w:val="ListParagraph"/>
              <w:rPr>
                <w:b w:val="0"/>
                <w:bCs/>
              </w:rPr>
            </w:pPr>
            <w:r w:rsidRPr="00620620">
              <w:rPr>
                <w:b w:val="0"/>
                <w:bCs/>
              </w:rPr>
              <w:t>3.  Giảng viên có thể chọn một khoảng thời gian khác (ví dụ: tuần, tháng) để xem chi tiết thời khóa biểu.</w:t>
            </w:r>
          </w:p>
          <w:p w14:paraId="0F5467C0" w14:textId="77777777" w:rsidR="00620620" w:rsidRPr="00620620" w:rsidRDefault="00620620">
            <w:pPr>
              <w:pStyle w:val="ListParagraph"/>
              <w:rPr>
                <w:b w:val="0"/>
                <w:bCs/>
              </w:rPr>
            </w:pPr>
            <w:r w:rsidRPr="00620620">
              <w:rPr>
                <w:b w:val="0"/>
                <w:bCs/>
              </w:rPr>
              <w:t>4.  Hệ thống hiển thị thời khóa biểu tương ứng với khoảng thời gian đã chọn..</w:t>
            </w:r>
          </w:p>
          <w:p w14:paraId="341CF4B6" w14:textId="77777777" w:rsidR="00620620" w:rsidRPr="00620620" w:rsidRDefault="00620620">
            <w:pPr>
              <w:pStyle w:val="ListParagraph"/>
              <w:rPr>
                <w:b w:val="0"/>
                <w:bCs/>
              </w:rPr>
            </w:pPr>
            <w:r w:rsidRPr="00620620">
              <w:rPr>
                <w:b w:val="0"/>
                <w:bCs/>
              </w:rPr>
              <w:t>5.  Giảng viên có thể nhấn vào từng buổi học để xem chi tiết thông tin (môn học, phòng học, thời gian, v.v.).</w:t>
            </w:r>
          </w:p>
          <w:p w14:paraId="55E4BA4A" w14:textId="77777777" w:rsidR="00620620" w:rsidRPr="00620620" w:rsidRDefault="00620620">
            <w:pPr>
              <w:pStyle w:val="ListParagraph"/>
              <w:rPr>
                <w:b w:val="0"/>
                <w:bCs/>
              </w:rPr>
            </w:pPr>
            <w:r w:rsidRPr="00620620">
              <w:rPr>
                <w:b w:val="0"/>
                <w:bCs/>
              </w:rPr>
              <w:t>6.  Hệ thống đảm bảo hiển thị thông tin chính xác và đầy đủ.</w:t>
            </w:r>
          </w:p>
          <w:p w14:paraId="42CB905C" w14:textId="77777777" w:rsidR="00620620" w:rsidRPr="00620620" w:rsidRDefault="00620620" w:rsidP="00912A3D">
            <w:pPr>
              <w:pStyle w:val="ListParagraph"/>
              <w:numPr>
                <w:ilvl w:val="0"/>
                <w:numId w:val="34"/>
              </w:numPr>
              <w:autoSpaceDE w:val="0"/>
              <w:autoSpaceDN w:val="0"/>
              <w:spacing w:before="120" w:line="288" w:lineRule="auto"/>
              <w:rPr>
                <w:b w:val="0"/>
                <w:bCs/>
              </w:rPr>
            </w:pPr>
            <w:r w:rsidRPr="00620620">
              <w:rPr>
                <w:bCs/>
              </w:rPr>
              <w:t>Luồng sự kiện thay thế</w:t>
            </w:r>
          </w:p>
          <w:p w14:paraId="166DED58" w14:textId="77777777" w:rsidR="00620620" w:rsidRPr="00620620" w:rsidRDefault="00620620">
            <w:pPr>
              <w:pStyle w:val="ListParagraph"/>
              <w:ind w:left="360"/>
              <w:rPr>
                <w:b w:val="0"/>
                <w:bCs/>
              </w:rPr>
            </w:pPr>
            <w:r w:rsidRPr="00620620">
              <w:rPr>
                <w:b w:val="0"/>
                <w:bCs/>
              </w:rPr>
              <w:t>Không có</w:t>
            </w:r>
          </w:p>
          <w:p w14:paraId="12370D3B" w14:textId="77777777" w:rsidR="00620620" w:rsidRPr="00620620" w:rsidRDefault="00620620" w:rsidP="00912A3D">
            <w:pPr>
              <w:pStyle w:val="ListParagraph"/>
              <w:numPr>
                <w:ilvl w:val="0"/>
                <w:numId w:val="34"/>
              </w:numPr>
              <w:autoSpaceDE w:val="0"/>
              <w:autoSpaceDN w:val="0"/>
              <w:spacing w:before="120" w:line="288" w:lineRule="auto"/>
              <w:rPr>
                <w:b w:val="0"/>
                <w:bCs/>
              </w:rPr>
            </w:pPr>
            <w:r w:rsidRPr="00620620">
              <w:rPr>
                <w:bCs/>
              </w:rPr>
              <w:t>Dữ liệu đầu vào</w:t>
            </w:r>
          </w:p>
          <w:tbl>
            <w:tblPr>
              <w:tblStyle w:val="TableGrid"/>
              <w:tblW w:w="8547" w:type="dxa"/>
              <w:jc w:val="center"/>
              <w:tblLook w:val="04A0" w:firstRow="1" w:lastRow="0" w:firstColumn="1" w:lastColumn="0" w:noHBand="0" w:noVBand="1"/>
            </w:tblPr>
            <w:tblGrid>
              <w:gridCol w:w="636"/>
              <w:gridCol w:w="1303"/>
              <w:gridCol w:w="1440"/>
              <w:gridCol w:w="1350"/>
              <w:gridCol w:w="1980"/>
              <w:gridCol w:w="1838"/>
            </w:tblGrid>
            <w:tr w:rsidR="00620620" w:rsidRPr="00620620" w14:paraId="6757C96C" w14:textId="77777777" w:rsidTr="00620620">
              <w:trPr>
                <w:cnfStyle w:val="100000000000" w:firstRow="1" w:lastRow="0" w:firstColumn="0" w:lastColumn="0" w:oddVBand="0" w:evenVBand="0" w:oddHBand="0" w:evenHBand="0" w:firstRowFirstColumn="0" w:firstRowLastColumn="0" w:lastRowFirstColumn="0" w:lastRowLastColumn="0"/>
                <w:jc w:val="center"/>
              </w:trPr>
              <w:tc>
                <w:tcPr>
                  <w:tcW w:w="636" w:type="dxa"/>
                  <w:shd w:val="clear" w:color="auto" w:fill="A8D08D" w:themeFill="accent6" w:themeFillTint="99"/>
                  <w:vAlign w:val="center"/>
                </w:tcPr>
                <w:p w14:paraId="6503561D" w14:textId="77777777" w:rsidR="00620620" w:rsidRPr="00620620" w:rsidRDefault="00620620">
                  <w:pPr>
                    <w:rPr>
                      <w:b w:val="0"/>
                      <w:bCs/>
                    </w:rPr>
                  </w:pPr>
                  <w:r w:rsidRPr="00620620">
                    <w:rPr>
                      <w:bCs/>
                    </w:rPr>
                    <w:t>No</w:t>
                  </w:r>
                </w:p>
              </w:tc>
              <w:tc>
                <w:tcPr>
                  <w:tcW w:w="1303" w:type="dxa"/>
                  <w:shd w:val="clear" w:color="auto" w:fill="A8D08D" w:themeFill="accent6" w:themeFillTint="99"/>
                  <w:vAlign w:val="center"/>
                </w:tcPr>
                <w:p w14:paraId="4C0B93E4" w14:textId="77777777" w:rsidR="00620620" w:rsidRPr="00620620" w:rsidRDefault="00620620">
                  <w:pPr>
                    <w:rPr>
                      <w:b w:val="0"/>
                      <w:bCs/>
                    </w:rPr>
                  </w:pPr>
                  <w:r w:rsidRPr="00620620">
                    <w:rPr>
                      <w:bCs/>
                    </w:rPr>
                    <w:t>Trường dữ liệu</w:t>
                  </w:r>
                </w:p>
              </w:tc>
              <w:tc>
                <w:tcPr>
                  <w:tcW w:w="1440" w:type="dxa"/>
                  <w:shd w:val="clear" w:color="auto" w:fill="A8D08D" w:themeFill="accent6" w:themeFillTint="99"/>
                  <w:vAlign w:val="center"/>
                </w:tcPr>
                <w:p w14:paraId="7335673E" w14:textId="77777777" w:rsidR="00620620" w:rsidRPr="00620620" w:rsidRDefault="00620620">
                  <w:pPr>
                    <w:jc w:val="center"/>
                    <w:rPr>
                      <w:b w:val="0"/>
                      <w:bCs/>
                    </w:rPr>
                  </w:pPr>
                  <w:r w:rsidRPr="00620620">
                    <w:rPr>
                      <w:bCs/>
                    </w:rPr>
                    <w:t>Mô tả</w:t>
                  </w:r>
                </w:p>
              </w:tc>
              <w:tc>
                <w:tcPr>
                  <w:tcW w:w="1350" w:type="dxa"/>
                  <w:shd w:val="clear" w:color="auto" w:fill="A8D08D" w:themeFill="accent6" w:themeFillTint="99"/>
                  <w:vAlign w:val="center"/>
                </w:tcPr>
                <w:p w14:paraId="62C6B86C" w14:textId="77777777" w:rsidR="00620620" w:rsidRPr="00620620" w:rsidRDefault="00620620">
                  <w:pPr>
                    <w:jc w:val="center"/>
                    <w:rPr>
                      <w:b w:val="0"/>
                      <w:bCs/>
                    </w:rPr>
                  </w:pPr>
                  <w:r w:rsidRPr="00620620">
                    <w:rPr>
                      <w:bCs/>
                    </w:rPr>
                    <w:t>Bắt buộc</w:t>
                  </w:r>
                </w:p>
              </w:tc>
              <w:tc>
                <w:tcPr>
                  <w:tcW w:w="1980" w:type="dxa"/>
                  <w:shd w:val="clear" w:color="auto" w:fill="A8D08D" w:themeFill="accent6" w:themeFillTint="99"/>
                  <w:vAlign w:val="center"/>
                </w:tcPr>
                <w:p w14:paraId="7C9DEDA8" w14:textId="77777777" w:rsidR="00620620" w:rsidRPr="00620620" w:rsidRDefault="00620620">
                  <w:pPr>
                    <w:jc w:val="center"/>
                    <w:rPr>
                      <w:b w:val="0"/>
                      <w:bCs/>
                    </w:rPr>
                  </w:pPr>
                  <w:r w:rsidRPr="00620620">
                    <w:rPr>
                      <w:bCs/>
                    </w:rPr>
                    <w:t>Điều kiện hợp lệ</w:t>
                  </w:r>
                </w:p>
              </w:tc>
              <w:tc>
                <w:tcPr>
                  <w:tcW w:w="1838" w:type="dxa"/>
                  <w:shd w:val="clear" w:color="auto" w:fill="A8D08D" w:themeFill="accent6" w:themeFillTint="99"/>
                  <w:vAlign w:val="center"/>
                </w:tcPr>
                <w:p w14:paraId="51B351D9" w14:textId="77777777" w:rsidR="00620620" w:rsidRPr="00620620" w:rsidRDefault="00620620">
                  <w:pPr>
                    <w:jc w:val="center"/>
                    <w:rPr>
                      <w:b w:val="0"/>
                      <w:bCs/>
                    </w:rPr>
                  </w:pPr>
                  <w:r w:rsidRPr="00620620">
                    <w:rPr>
                      <w:bCs/>
                    </w:rPr>
                    <w:t>Ví dụ</w:t>
                  </w:r>
                </w:p>
              </w:tc>
            </w:tr>
            <w:tr w:rsidR="00620620" w:rsidRPr="00620620" w14:paraId="7070FC95" w14:textId="77777777" w:rsidTr="00620620">
              <w:trPr>
                <w:jc w:val="center"/>
              </w:trPr>
              <w:tc>
                <w:tcPr>
                  <w:tcW w:w="636" w:type="dxa"/>
                  <w:vAlign w:val="center"/>
                </w:tcPr>
                <w:p w14:paraId="2DD71B0A" w14:textId="77777777" w:rsidR="00620620" w:rsidRPr="00620620" w:rsidRDefault="00620620" w:rsidP="00912A3D">
                  <w:pPr>
                    <w:numPr>
                      <w:ilvl w:val="0"/>
                      <w:numId w:val="35"/>
                    </w:numPr>
                    <w:autoSpaceDE w:val="0"/>
                    <w:autoSpaceDN w:val="0"/>
                    <w:spacing w:before="120" w:line="288" w:lineRule="auto"/>
                  </w:pPr>
                </w:p>
              </w:tc>
              <w:tc>
                <w:tcPr>
                  <w:tcW w:w="1303" w:type="dxa"/>
                  <w:vAlign w:val="center"/>
                </w:tcPr>
                <w:p w14:paraId="30350A34" w14:textId="77777777" w:rsidR="00620620" w:rsidRPr="00620620" w:rsidRDefault="00620620">
                  <w:r w:rsidRPr="00620620">
                    <w:t>Mã giảng viên</w:t>
                  </w:r>
                </w:p>
              </w:tc>
              <w:tc>
                <w:tcPr>
                  <w:tcW w:w="1440" w:type="dxa"/>
                  <w:vAlign w:val="center"/>
                </w:tcPr>
                <w:p w14:paraId="7DD52FE0" w14:textId="77777777" w:rsidR="00620620" w:rsidRPr="00620620" w:rsidRDefault="00620620">
                  <w:r w:rsidRPr="00620620">
                    <w:t>Giảng viên muốn xem thời khóa biểu</w:t>
                  </w:r>
                </w:p>
              </w:tc>
              <w:tc>
                <w:tcPr>
                  <w:tcW w:w="1350" w:type="dxa"/>
                  <w:vAlign w:val="center"/>
                </w:tcPr>
                <w:p w14:paraId="769A8D0C" w14:textId="77777777" w:rsidR="00620620" w:rsidRPr="00620620" w:rsidRDefault="00620620">
                  <w:r w:rsidRPr="00620620">
                    <w:t>Có</w:t>
                  </w:r>
                </w:p>
              </w:tc>
              <w:tc>
                <w:tcPr>
                  <w:tcW w:w="1980" w:type="dxa"/>
                  <w:vAlign w:val="center"/>
                </w:tcPr>
                <w:p w14:paraId="2221FC1F" w14:textId="77777777" w:rsidR="00620620" w:rsidRPr="00620620" w:rsidRDefault="00620620">
                  <w:r w:rsidRPr="00620620">
                    <w:t>Giảng phải tồn tại</w:t>
                  </w:r>
                </w:p>
              </w:tc>
              <w:tc>
                <w:tcPr>
                  <w:tcW w:w="1838" w:type="dxa"/>
                  <w:vAlign w:val="center"/>
                </w:tcPr>
                <w:p w14:paraId="0CD2075C" w14:textId="77777777" w:rsidR="00620620" w:rsidRPr="00620620" w:rsidRDefault="00620620">
                  <w:r w:rsidRPr="00620620">
                    <w:t>380691</w:t>
                  </w:r>
                </w:p>
              </w:tc>
            </w:tr>
            <w:tr w:rsidR="00620620" w:rsidRPr="00620620" w14:paraId="3FCD10CB" w14:textId="77777777" w:rsidTr="00620620">
              <w:trPr>
                <w:jc w:val="center"/>
              </w:trPr>
              <w:tc>
                <w:tcPr>
                  <w:tcW w:w="636" w:type="dxa"/>
                  <w:vAlign w:val="center"/>
                </w:tcPr>
                <w:p w14:paraId="3996C7C1" w14:textId="77777777" w:rsidR="00620620" w:rsidRPr="00620620" w:rsidRDefault="00620620" w:rsidP="00912A3D">
                  <w:pPr>
                    <w:numPr>
                      <w:ilvl w:val="0"/>
                      <w:numId w:val="35"/>
                    </w:numPr>
                    <w:autoSpaceDE w:val="0"/>
                    <w:autoSpaceDN w:val="0"/>
                    <w:spacing w:before="120" w:line="288" w:lineRule="auto"/>
                    <w:ind w:left="1004"/>
                  </w:pPr>
                </w:p>
              </w:tc>
              <w:tc>
                <w:tcPr>
                  <w:tcW w:w="1303" w:type="dxa"/>
                  <w:vAlign w:val="center"/>
                </w:tcPr>
                <w:p w14:paraId="687A190B" w14:textId="77777777" w:rsidR="00620620" w:rsidRPr="00620620" w:rsidRDefault="00620620">
                  <w:r w:rsidRPr="00620620">
                    <w:t>Khoảng thời gian</w:t>
                  </w:r>
                </w:p>
              </w:tc>
              <w:tc>
                <w:tcPr>
                  <w:tcW w:w="1440" w:type="dxa"/>
                  <w:vAlign w:val="center"/>
                </w:tcPr>
                <w:p w14:paraId="2F1FA459" w14:textId="77777777" w:rsidR="00620620" w:rsidRPr="00620620" w:rsidRDefault="00620620">
                  <w:r w:rsidRPr="00620620">
                    <w:t>Thời gian muốn xem thời khóa biểu</w:t>
                  </w:r>
                </w:p>
              </w:tc>
              <w:tc>
                <w:tcPr>
                  <w:tcW w:w="1350" w:type="dxa"/>
                  <w:vAlign w:val="center"/>
                </w:tcPr>
                <w:p w14:paraId="6BF0ACA4" w14:textId="77777777" w:rsidR="00620620" w:rsidRPr="00620620" w:rsidRDefault="00620620">
                  <w:r w:rsidRPr="00620620">
                    <w:t>Không</w:t>
                  </w:r>
                </w:p>
              </w:tc>
              <w:tc>
                <w:tcPr>
                  <w:tcW w:w="1980" w:type="dxa"/>
                  <w:vAlign w:val="center"/>
                </w:tcPr>
                <w:p w14:paraId="0B1C0645" w14:textId="77777777" w:rsidR="00620620" w:rsidRPr="00620620" w:rsidRDefault="00620620">
                  <w:r w:rsidRPr="00620620">
                    <w:t>Tuân thủ định dạng thời gian</w:t>
                  </w:r>
                </w:p>
              </w:tc>
              <w:tc>
                <w:tcPr>
                  <w:tcW w:w="1838" w:type="dxa"/>
                  <w:vAlign w:val="center"/>
                </w:tcPr>
                <w:p w14:paraId="4D292DC1" w14:textId="77777777" w:rsidR="00620620" w:rsidRPr="00620620" w:rsidRDefault="00620620">
                  <w:r w:rsidRPr="00620620">
                    <w:t>Tuần 12/2024</w:t>
                  </w:r>
                </w:p>
              </w:tc>
            </w:tr>
          </w:tbl>
          <w:p w14:paraId="4FCBD11E" w14:textId="77777777" w:rsidR="00620620" w:rsidRPr="00620620" w:rsidRDefault="00620620" w:rsidP="00912A3D">
            <w:pPr>
              <w:pStyle w:val="ListParagraph"/>
              <w:numPr>
                <w:ilvl w:val="0"/>
                <w:numId w:val="34"/>
              </w:numPr>
              <w:autoSpaceDE w:val="0"/>
              <w:autoSpaceDN w:val="0"/>
              <w:spacing w:before="120" w:line="288" w:lineRule="auto"/>
              <w:rPr>
                <w:b w:val="0"/>
                <w:bCs/>
              </w:rPr>
            </w:pPr>
            <w:r w:rsidRPr="00620620">
              <w:rPr>
                <w:bCs/>
              </w:rPr>
              <w:t>Dữ liệu đầu ra</w:t>
            </w:r>
          </w:p>
          <w:p w14:paraId="5922400B" w14:textId="77777777" w:rsidR="00620620" w:rsidRPr="00620620" w:rsidRDefault="00620620">
            <w:pPr>
              <w:pStyle w:val="Caption"/>
              <w:keepNext/>
            </w:pPr>
            <w:r w:rsidRPr="00620620">
              <w:t>Bảng đặc tả dữ liệu đầu ra</w:t>
            </w:r>
          </w:p>
          <w:tbl>
            <w:tblPr>
              <w:tblStyle w:val="TableGrid"/>
              <w:tblW w:w="8520" w:type="dxa"/>
              <w:jc w:val="center"/>
              <w:tblLook w:val="04A0" w:firstRow="1" w:lastRow="0" w:firstColumn="1" w:lastColumn="0" w:noHBand="0" w:noVBand="1"/>
            </w:tblPr>
            <w:tblGrid>
              <w:gridCol w:w="625"/>
              <w:gridCol w:w="1350"/>
              <w:gridCol w:w="2250"/>
              <w:gridCol w:w="2700"/>
              <w:gridCol w:w="1595"/>
            </w:tblGrid>
            <w:tr w:rsidR="00620620" w:rsidRPr="00620620" w14:paraId="0883D1ED" w14:textId="77777777" w:rsidTr="00620620">
              <w:trPr>
                <w:cnfStyle w:val="100000000000" w:firstRow="1" w:lastRow="0" w:firstColumn="0" w:lastColumn="0" w:oddVBand="0" w:evenVBand="0" w:oddHBand="0" w:evenHBand="0" w:firstRowFirstColumn="0" w:firstRowLastColumn="0" w:lastRowFirstColumn="0" w:lastRowLastColumn="0"/>
                <w:jc w:val="center"/>
              </w:trPr>
              <w:tc>
                <w:tcPr>
                  <w:tcW w:w="625" w:type="dxa"/>
                  <w:shd w:val="clear" w:color="auto" w:fill="F4B083" w:themeFill="accent2" w:themeFillTint="99"/>
                  <w:vAlign w:val="center"/>
                </w:tcPr>
                <w:p w14:paraId="11FFBF2A" w14:textId="77777777" w:rsidR="00620620" w:rsidRPr="00620620" w:rsidRDefault="00620620">
                  <w:pPr>
                    <w:widowControl w:val="0"/>
                    <w:ind w:left="4"/>
                    <w:jc w:val="center"/>
                    <w:rPr>
                      <w:b w:val="0"/>
                      <w:bCs/>
                    </w:rPr>
                  </w:pPr>
                  <w:r w:rsidRPr="00620620">
                    <w:rPr>
                      <w:bCs/>
                    </w:rPr>
                    <w:t>No</w:t>
                  </w:r>
                </w:p>
              </w:tc>
              <w:tc>
                <w:tcPr>
                  <w:tcW w:w="1350" w:type="dxa"/>
                  <w:shd w:val="clear" w:color="auto" w:fill="F4B083" w:themeFill="accent2" w:themeFillTint="99"/>
                  <w:vAlign w:val="center"/>
                </w:tcPr>
                <w:p w14:paraId="1B556795" w14:textId="77777777" w:rsidR="00620620" w:rsidRPr="00620620" w:rsidRDefault="00620620">
                  <w:pPr>
                    <w:widowControl w:val="0"/>
                    <w:ind w:left="4"/>
                    <w:jc w:val="center"/>
                    <w:rPr>
                      <w:b w:val="0"/>
                      <w:bCs/>
                    </w:rPr>
                  </w:pPr>
                  <w:r w:rsidRPr="00620620">
                    <w:rPr>
                      <w:bCs/>
                    </w:rPr>
                    <w:t>Trường dữ liệu</w:t>
                  </w:r>
                </w:p>
              </w:tc>
              <w:tc>
                <w:tcPr>
                  <w:tcW w:w="2250" w:type="dxa"/>
                  <w:shd w:val="clear" w:color="auto" w:fill="F4B083" w:themeFill="accent2" w:themeFillTint="99"/>
                  <w:vAlign w:val="center"/>
                </w:tcPr>
                <w:p w14:paraId="367370E2" w14:textId="77777777" w:rsidR="00620620" w:rsidRPr="00620620" w:rsidRDefault="00620620">
                  <w:pPr>
                    <w:widowControl w:val="0"/>
                    <w:ind w:left="4"/>
                    <w:jc w:val="center"/>
                    <w:rPr>
                      <w:b w:val="0"/>
                      <w:bCs/>
                    </w:rPr>
                  </w:pPr>
                  <w:r w:rsidRPr="00620620">
                    <w:rPr>
                      <w:bCs/>
                    </w:rPr>
                    <w:t>Mô tả</w:t>
                  </w:r>
                </w:p>
              </w:tc>
              <w:tc>
                <w:tcPr>
                  <w:tcW w:w="2700" w:type="dxa"/>
                  <w:shd w:val="clear" w:color="auto" w:fill="F4B083" w:themeFill="accent2" w:themeFillTint="99"/>
                  <w:vAlign w:val="center"/>
                </w:tcPr>
                <w:p w14:paraId="05BE58F5" w14:textId="77777777" w:rsidR="00620620" w:rsidRPr="00620620" w:rsidRDefault="00620620">
                  <w:pPr>
                    <w:widowControl w:val="0"/>
                    <w:ind w:left="4"/>
                    <w:jc w:val="center"/>
                    <w:rPr>
                      <w:b w:val="0"/>
                      <w:bCs/>
                    </w:rPr>
                  </w:pPr>
                  <w:r w:rsidRPr="00620620">
                    <w:rPr>
                      <w:bCs/>
                    </w:rPr>
                    <w:t>Định dạng hiển thị</w:t>
                  </w:r>
                </w:p>
              </w:tc>
              <w:tc>
                <w:tcPr>
                  <w:tcW w:w="1595" w:type="dxa"/>
                  <w:shd w:val="clear" w:color="auto" w:fill="F4B083" w:themeFill="accent2" w:themeFillTint="99"/>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1"/>
                  </w:tblGrid>
                  <w:tr w:rsidR="00620620" w:rsidRPr="00620620" w14:paraId="05DD5BF8" w14:textId="77777777">
                    <w:trPr>
                      <w:tblHeader/>
                      <w:tblCellSpacing w:w="15" w:type="dxa"/>
                    </w:trPr>
                    <w:tc>
                      <w:tcPr>
                        <w:tcW w:w="0" w:type="auto"/>
                        <w:vAlign w:val="center"/>
                        <w:hideMark/>
                      </w:tcPr>
                      <w:p w14:paraId="72677416" w14:textId="77777777" w:rsidR="00620620" w:rsidRPr="00620620" w:rsidRDefault="00620620">
                        <w:pPr>
                          <w:widowControl w:val="0"/>
                          <w:autoSpaceDE w:val="0"/>
                          <w:autoSpaceDN w:val="0"/>
                          <w:ind w:left="4"/>
                          <w:jc w:val="center"/>
                          <w:rPr>
                            <w:b/>
                            <w:bCs/>
                            <w:lang w:eastAsia="vi-VN"/>
                          </w:rPr>
                        </w:pPr>
                        <w:r w:rsidRPr="00620620">
                          <w:rPr>
                            <w:b/>
                            <w:bCs/>
                            <w:lang w:eastAsia="vi-VN"/>
                          </w:rPr>
                          <w:t>Ví dụ</w:t>
                        </w:r>
                      </w:p>
                    </w:tc>
                  </w:tr>
                </w:tbl>
                <w:p w14:paraId="181DE2D5" w14:textId="77777777" w:rsidR="00620620" w:rsidRPr="00620620" w:rsidRDefault="00620620">
                  <w:pPr>
                    <w:widowControl w:val="0"/>
                    <w:ind w:left="4"/>
                    <w:jc w:val="center"/>
                    <w:rPr>
                      <w:b w:val="0"/>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20620" w:rsidRPr="00620620" w14:paraId="38274FB9" w14:textId="77777777">
                    <w:trPr>
                      <w:tblCellSpacing w:w="15" w:type="dxa"/>
                    </w:trPr>
                    <w:tc>
                      <w:tcPr>
                        <w:tcW w:w="0" w:type="auto"/>
                        <w:vAlign w:val="center"/>
                        <w:hideMark/>
                      </w:tcPr>
                      <w:p w14:paraId="4D93BF86" w14:textId="77777777" w:rsidR="00620620" w:rsidRPr="00620620" w:rsidRDefault="00620620">
                        <w:pPr>
                          <w:widowControl w:val="0"/>
                          <w:autoSpaceDE w:val="0"/>
                          <w:autoSpaceDN w:val="0"/>
                          <w:ind w:left="4"/>
                          <w:jc w:val="center"/>
                          <w:rPr>
                            <w:b/>
                            <w:bCs/>
                            <w:lang w:eastAsia="vi-VN"/>
                          </w:rPr>
                        </w:pPr>
                      </w:p>
                    </w:tc>
                  </w:tr>
                </w:tbl>
                <w:p w14:paraId="572A3017" w14:textId="77777777" w:rsidR="00620620" w:rsidRPr="00620620" w:rsidRDefault="00620620">
                  <w:pPr>
                    <w:widowControl w:val="0"/>
                    <w:ind w:left="4"/>
                    <w:jc w:val="center"/>
                    <w:rPr>
                      <w:b w:val="0"/>
                      <w:bCs/>
                    </w:rPr>
                  </w:pPr>
                </w:p>
              </w:tc>
            </w:tr>
            <w:tr w:rsidR="00620620" w:rsidRPr="00620620" w14:paraId="1514B5ED" w14:textId="77777777" w:rsidTr="00620620">
              <w:trPr>
                <w:jc w:val="center"/>
              </w:trPr>
              <w:tc>
                <w:tcPr>
                  <w:tcW w:w="625" w:type="dxa"/>
                  <w:vAlign w:val="center"/>
                </w:tcPr>
                <w:p w14:paraId="44193655" w14:textId="77777777" w:rsidR="00620620" w:rsidRPr="00620620" w:rsidRDefault="00620620" w:rsidP="00912A3D">
                  <w:pPr>
                    <w:pStyle w:val="ListParagraph"/>
                    <w:numPr>
                      <w:ilvl w:val="0"/>
                      <w:numId w:val="12"/>
                    </w:numPr>
                    <w:spacing w:before="60" w:after="0" w:line="240" w:lineRule="auto"/>
                    <w:jc w:val="center"/>
                  </w:pPr>
                </w:p>
              </w:tc>
              <w:tc>
                <w:tcPr>
                  <w:tcW w:w="1350" w:type="dxa"/>
                  <w:vAlign w:val="center"/>
                </w:tcPr>
                <w:p w14:paraId="16462E6D" w14:textId="77777777" w:rsidR="00620620" w:rsidRPr="00620620" w:rsidRDefault="00620620">
                  <w:r w:rsidRPr="00620620">
                    <w:t>Thời khóa biểu</w:t>
                  </w:r>
                </w:p>
              </w:tc>
              <w:tc>
                <w:tcPr>
                  <w:tcW w:w="2250" w:type="dxa"/>
                  <w:vAlign w:val="center"/>
                </w:tcPr>
                <w:p w14:paraId="1D6FD362" w14:textId="77777777" w:rsidR="00620620" w:rsidRPr="00620620" w:rsidRDefault="00620620">
                  <w:r w:rsidRPr="00620620">
                    <w:t>Danh sách các buổi học trong khoảng thời gian</w:t>
                  </w:r>
                </w:p>
              </w:tc>
              <w:tc>
                <w:tcPr>
                  <w:tcW w:w="2700" w:type="dxa"/>
                  <w:vAlign w:val="center"/>
                </w:tcPr>
                <w:p w14:paraId="660D0A86" w14:textId="77777777" w:rsidR="00620620" w:rsidRPr="00620620" w:rsidRDefault="00620620">
                  <w:r w:rsidRPr="00620620">
                    <w:t>Hiển thị dưới dạng bảng</w:t>
                  </w:r>
                </w:p>
              </w:tc>
              <w:tc>
                <w:tcPr>
                  <w:tcW w:w="1595" w:type="dxa"/>
                  <w:vAlign w:val="center"/>
                </w:tcPr>
                <w:p w14:paraId="1D59B22A" w14:textId="77777777" w:rsidR="00620620" w:rsidRPr="00620620" w:rsidRDefault="00620620">
                  <w:r w:rsidRPr="00620620">
                    <w:t>Môn A - Thứ 2, 8:00 - 10:00</w:t>
                  </w:r>
                </w:p>
              </w:tc>
            </w:tr>
          </w:tbl>
          <w:p w14:paraId="044CA13E" w14:textId="77777777" w:rsidR="00620620" w:rsidRPr="00620620" w:rsidRDefault="00620620" w:rsidP="00912A3D">
            <w:pPr>
              <w:pStyle w:val="ListParagraph"/>
              <w:numPr>
                <w:ilvl w:val="0"/>
                <w:numId w:val="34"/>
              </w:numPr>
              <w:autoSpaceDE w:val="0"/>
              <w:autoSpaceDN w:val="0"/>
              <w:spacing w:before="120" w:line="288" w:lineRule="auto"/>
              <w:rPr>
                <w:b w:val="0"/>
                <w:bCs/>
              </w:rPr>
            </w:pPr>
            <w:r w:rsidRPr="00620620">
              <w:rPr>
                <w:bCs/>
              </w:rPr>
              <w:t>Hậu điều kiện (nếu có)</w:t>
            </w:r>
          </w:p>
          <w:p w14:paraId="0AD28AF6" w14:textId="77777777" w:rsidR="00620620" w:rsidRPr="00620620" w:rsidRDefault="00620620">
            <w:pPr>
              <w:pStyle w:val="ListParagraph"/>
              <w:ind w:left="360"/>
              <w:rPr>
                <w:b w:val="0"/>
                <w:bCs/>
              </w:rPr>
            </w:pPr>
            <w:r w:rsidRPr="00620620">
              <w:rPr>
                <w:b w:val="0"/>
                <w:bCs/>
              </w:rPr>
              <w:t>-  Giảng viên xem được thời khóa biểu tương ứng.</w:t>
            </w:r>
          </w:p>
          <w:p w14:paraId="4A29C520" w14:textId="77777777" w:rsidR="00620620" w:rsidRPr="00620620" w:rsidRDefault="00620620">
            <w:pPr>
              <w:pStyle w:val="ListParagraph"/>
              <w:ind w:left="360"/>
            </w:pPr>
            <w:r w:rsidRPr="00620620">
              <w:rPr>
                <w:b w:val="0"/>
                <w:bCs/>
              </w:rPr>
              <w:t>-  Không có thay đổi nào được thực hiện trên hệ thống.</w:t>
            </w:r>
          </w:p>
        </w:tc>
      </w:tr>
    </w:tbl>
    <w:p w14:paraId="6D0019F3" w14:textId="130D66B5" w:rsidR="00FB3387" w:rsidRPr="00FB3387" w:rsidRDefault="00620620" w:rsidP="002239AC">
      <w:pPr>
        <w:pStyle w:val="Heading3"/>
        <w:numPr>
          <w:ilvl w:val="2"/>
          <w:numId w:val="64"/>
        </w:numPr>
      </w:pPr>
      <w:bookmarkStart w:id="60" w:name="_Toc186524650"/>
      <w:r>
        <w:t xml:space="preserve">Đặc tả use case </w:t>
      </w:r>
      <w:r w:rsidRPr="002239AC">
        <w:t>0</w:t>
      </w:r>
      <w:r>
        <w:t>09</w:t>
      </w:r>
      <w:bookmarkEnd w:id="60"/>
    </w:p>
    <w:tbl>
      <w:tblPr>
        <w:tblStyle w:val="TableGrid"/>
        <w:tblW w:w="0" w:type="auto"/>
        <w:tblLook w:val="04A0" w:firstRow="1" w:lastRow="0" w:firstColumn="1" w:lastColumn="0" w:noHBand="0" w:noVBand="1"/>
      </w:tblPr>
      <w:tblGrid>
        <w:gridCol w:w="8771"/>
      </w:tblGrid>
      <w:tr w:rsidR="00FB3387" w:rsidRPr="00897613" w14:paraId="0B787888" w14:textId="77777777" w:rsidTr="00290B59">
        <w:trPr>
          <w:cnfStyle w:val="100000000000" w:firstRow="1" w:lastRow="0" w:firstColumn="0" w:lastColumn="0" w:oddVBand="0" w:evenVBand="0" w:oddHBand="0" w:evenHBand="0" w:firstRowFirstColumn="0" w:firstRowLastColumn="0" w:lastRowFirstColumn="0" w:lastRowLastColumn="0"/>
        </w:trPr>
        <w:tc>
          <w:tcPr>
            <w:tcW w:w="8771" w:type="dxa"/>
            <w:tcBorders>
              <w:top w:val="single" w:sz="4" w:space="0" w:color="auto"/>
              <w:left w:val="single" w:sz="4" w:space="0" w:color="auto"/>
              <w:bottom w:val="single" w:sz="4" w:space="0" w:color="auto"/>
              <w:right w:val="single" w:sz="4" w:space="0" w:color="auto"/>
            </w:tcBorders>
          </w:tcPr>
          <w:p w14:paraId="37F08088" w14:textId="77777777" w:rsidR="00FB3387" w:rsidRPr="00FB3387" w:rsidRDefault="00FB3387">
            <w:pPr>
              <w:jc w:val="center"/>
              <w:rPr>
                <w:b w:val="0"/>
                <w:bCs/>
                <w:sz w:val="32"/>
                <w:szCs w:val="32"/>
              </w:rPr>
            </w:pPr>
            <w:bookmarkStart w:id="61" w:name="_Hlk185893497"/>
            <w:r w:rsidRPr="00FB3387">
              <w:rPr>
                <w:bCs/>
                <w:sz w:val="32"/>
                <w:szCs w:val="32"/>
              </w:rPr>
              <w:t>Use Case “</w:t>
            </w:r>
            <w:r w:rsidRPr="00FB3387">
              <w:rPr>
                <w:bCs/>
                <w:sz w:val="32"/>
                <w:szCs w:val="32"/>
                <w:lang w:val="en-US"/>
              </w:rPr>
              <w:t>Thanh toán học phí</w:t>
            </w:r>
            <w:r w:rsidRPr="00FB3387">
              <w:rPr>
                <w:bCs/>
                <w:sz w:val="32"/>
                <w:szCs w:val="32"/>
              </w:rPr>
              <w:t>”</w:t>
            </w:r>
          </w:p>
          <w:p w14:paraId="207FA19F" w14:textId="77777777" w:rsidR="00FB3387" w:rsidRPr="00897613" w:rsidRDefault="00FB3387" w:rsidP="00912A3D">
            <w:pPr>
              <w:pStyle w:val="ListParagraph"/>
              <w:numPr>
                <w:ilvl w:val="0"/>
                <w:numId w:val="42"/>
              </w:numPr>
              <w:autoSpaceDE w:val="0"/>
              <w:autoSpaceDN w:val="0"/>
              <w:spacing w:before="120" w:line="288" w:lineRule="auto"/>
              <w:rPr>
                <w:b w:val="0"/>
                <w:bCs/>
              </w:rPr>
            </w:pPr>
            <w:r w:rsidRPr="00897613">
              <w:rPr>
                <w:bCs/>
              </w:rPr>
              <w:t>Mã use case</w:t>
            </w:r>
          </w:p>
          <w:p w14:paraId="5B681DC9" w14:textId="453CB5FC" w:rsidR="00FB3387" w:rsidRPr="002239AC" w:rsidRDefault="00FB3387">
            <w:pPr>
              <w:pStyle w:val="ListParagraph"/>
              <w:rPr>
                <w:b w:val="0"/>
              </w:rPr>
            </w:pPr>
            <w:r w:rsidRPr="00FB3387">
              <w:rPr>
                <w:b w:val="0"/>
                <w:bCs/>
              </w:rPr>
              <w:t>UC00</w:t>
            </w:r>
            <w:r>
              <w:rPr>
                <w:b w:val="0"/>
              </w:rPr>
              <w:t>9</w:t>
            </w:r>
          </w:p>
          <w:p w14:paraId="444B9DBB" w14:textId="77777777" w:rsidR="00FB3387" w:rsidRPr="00897613" w:rsidRDefault="00FB3387" w:rsidP="00912A3D">
            <w:pPr>
              <w:pStyle w:val="ListParagraph"/>
              <w:numPr>
                <w:ilvl w:val="0"/>
                <w:numId w:val="42"/>
              </w:numPr>
              <w:autoSpaceDE w:val="0"/>
              <w:autoSpaceDN w:val="0"/>
              <w:spacing w:before="120" w:line="288" w:lineRule="auto"/>
              <w:rPr>
                <w:b w:val="0"/>
                <w:bCs/>
              </w:rPr>
            </w:pPr>
            <w:r w:rsidRPr="00897613">
              <w:rPr>
                <w:bCs/>
              </w:rPr>
              <w:t>Mô tả ngắn gọn</w:t>
            </w:r>
          </w:p>
          <w:p w14:paraId="23EEF67D" w14:textId="77777777" w:rsidR="00FB3387" w:rsidRPr="00FB3387" w:rsidRDefault="00FB3387">
            <w:pPr>
              <w:pStyle w:val="ListParagraph"/>
              <w:rPr>
                <w:b w:val="0"/>
                <w:bCs/>
              </w:rPr>
            </w:pPr>
            <w:r w:rsidRPr="00FB3387">
              <w:rPr>
                <w:b w:val="0"/>
                <w:bCs/>
              </w:rPr>
              <w:t>Use case này mô tả tương tác giữa sinh viên và hệ thống khi thực hiện thanh toán học phí thông qua quét mã QR.</w:t>
            </w:r>
          </w:p>
          <w:p w14:paraId="2172CDF0" w14:textId="77777777" w:rsidR="00FB3387" w:rsidRPr="00897613" w:rsidRDefault="00FB3387" w:rsidP="00912A3D">
            <w:pPr>
              <w:pStyle w:val="ListParagraph"/>
              <w:numPr>
                <w:ilvl w:val="0"/>
                <w:numId w:val="42"/>
              </w:numPr>
              <w:autoSpaceDE w:val="0"/>
              <w:autoSpaceDN w:val="0"/>
              <w:spacing w:before="120" w:line="288" w:lineRule="auto"/>
              <w:rPr>
                <w:b w:val="0"/>
                <w:bCs/>
              </w:rPr>
            </w:pPr>
            <w:r w:rsidRPr="00897613">
              <w:rPr>
                <w:bCs/>
              </w:rPr>
              <w:t>Tác nhân</w:t>
            </w:r>
          </w:p>
          <w:p w14:paraId="4C533053" w14:textId="77777777" w:rsidR="00FB3387" w:rsidRPr="00FB3387" w:rsidRDefault="00FB3387">
            <w:pPr>
              <w:pStyle w:val="ListParagraph"/>
              <w:ind w:left="360"/>
              <w:rPr>
                <w:b w:val="0"/>
              </w:rPr>
            </w:pPr>
            <w:r w:rsidRPr="00FB3387">
              <w:rPr>
                <w:b w:val="0"/>
              </w:rPr>
              <w:t>-Sinh viên: Người thực hiện thanh toán học phí.</w:t>
            </w:r>
          </w:p>
          <w:p w14:paraId="2E71CC93" w14:textId="77777777" w:rsidR="00FB3387" w:rsidRPr="00897613" w:rsidRDefault="00FB3387" w:rsidP="00912A3D">
            <w:pPr>
              <w:pStyle w:val="ListParagraph"/>
              <w:numPr>
                <w:ilvl w:val="0"/>
                <w:numId w:val="42"/>
              </w:numPr>
              <w:autoSpaceDE w:val="0"/>
              <w:autoSpaceDN w:val="0"/>
              <w:spacing w:before="120" w:line="288" w:lineRule="auto"/>
              <w:rPr>
                <w:b w:val="0"/>
                <w:bCs/>
              </w:rPr>
            </w:pPr>
            <w:r w:rsidRPr="00897613">
              <w:rPr>
                <w:bCs/>
              </w:rPr>
              <w:t>Tiền điều kiện</w:t>
            </w:r>
          </w:p>
          <w:p w14:paraId="5EC1F6DF" w14:textId="3CB84349" w:rsidR="00FB3387" w:rsidRPr="00FB3387" w:rsidRDefault="00FB3387">
            <w:pPr>
              <w:pStyle w:val="ListParagraph"/>
              <w:ind w:left="360"/>
              <w:rPr>
                <w:b w:val="0"/>
                <w:bCs/>
              </w:rPr>
            </w:pPr>
            <w:r w:rsidRPr="00FB3387">
              <w:rPr>
                <w:b w:val="0"/>
                <w:bCs/>
              </w:rPr>
              <w:t>- Sinh viên đã đăng nhập vào hệ thống.</w:t>
            </w:r>
          </w:p>
          <w:p w14:paraId="5228B030" w14:textId="77777777" w:rsidR="00FB3387" w:rsidRPr="00FB3387" w:rsidRDefault="00FB3387">
            <w:pPr>
              <w:pStyle w:val="ListParagraph"/>
              <w:ind w:left="360"/>
              <w:rPr>
                <w:b w:val="0"/>
                <w:bCs/>
              </w:rPr>
            </w:pPr>
            <w:r w:rsidRPr="00FB3387">
              <w:rPr>
                <w:b w:val="0"/>
                <w:bCs/>
              </w:rPr>
              <w:t>- Sinh viên có học phí cần thanh toán</w:t>
            </w:r>
          </w:p>
          <w:p w14:paraId="7DFBFFD8" w14:textId="77777777" w:rsidR="00FB3387" w:rsidRPr="00897613" w:rsidRDefault="00FB3387" w:rsidP="00912A3D">
            <w:pPr>
              <w:pStyle w:val="ListParagraph"/>
              <w:numPr>
                <w:ilvl w:val="0"/>
                <w:numId w:val="42"/>
              </w:numPr>
              <w:autoSpaceDE w:val="0"/>
              <w:autoSpaceDN w:val="0"/>
              <w:spacing w:before="120" w:line="288" w:lineRule="auto"/>
              <w:rPr>
                <w:b w:val="0"/>
                <w:bCs/>
              </w:rPr>
            </w:pPr>
            <w:r w:rsidRPr="00897613">
              <w:rPr>
                <w:bCs/>
              </w:rPr>
              <w:t>Luồng sự kiện cơ sở</w:t>
            </w:r>
          </w:p>
          <w:p w14:paraId="4792FC93" w14:textId="77777777" w:rsidR="00FB3387" w:rsidRPr="00FB3387" w:rsidRDefault="00FB3387" w:rsidP="00912A3D">
            <w:pPr>
              <w:pStyle w:val="ListParagraph"/>
              <w:numPr>
                <w:ilvl w:val="1"/>
                <w:numId w:val="39"/>
              </w:numPr>
              <w:autoSpaceDE w:val="0"/>
              <w:autoSpaceDN w:val="0"/>
              <w:spacing w:before="0" w:line="240" w:lineRule="auto"/>
              <w:jc w:val="left"/>
              <w:rPr>
                <w:b w:val="0"/>
                <w:bCs/>
              </w:rPr>
            </w:pPr>
            <w:r w:rsidRPr="00FB3387">
              <w:rPr>
                <w:b w:val="0"/>
                <w:bCs/>
              </w:rPr>
              <w:t>Sinh viên đăng nhập vào hệ thống</w:t>
            </w:r>
          </w:p>
          <w:p w14:paraId="6CF07E06" w14:textId="77777777" w:rsidR="00FB3387" w:rsidRPr="00FB3387" w:rsidRDefault="00FB3387" w:rsidP="00912A3D">
            <w:pPr>
              <w:pStyle w:val="ListParagraph"/>
              <w:numPr>
                <w:ilvl w:val="1"/>
                <w:numId w:val="39"/>
              </w:numPr>
              <w:autoSpaceDE w:val="0"/>
              <w:autoSpaceDN w:val="0"/>
              <w:spacing w:before="0" w:line="240" w:lineRule="auto"/>
              <w:jc w:val="left"/>
              <w:rPr>
                <w:b w:val="0"/>
                <w:bCs/>
              </w:rPr>
            </w:pPr>
            <w:r w:rsidRPr="00FB3387">
              <w:rPr>
                <w:b w:val="0"/>
                <w:bCs/>
              </w:rPr>
              <w:t>Sinh viên chọn chức năng thanh toán học phí</w:t>
            </w:r>
          </w:p>
          <w:p w14:paraId="611F9839" w14:textId="77777777" w:rsidR="00FB3387" w:rsidRPr="00FB3387" w:rsidRDefault="00FB3387" w:rsidP="00912A3D">
            <w:pPr>
              <w:pStyle w:val="ListParagraph"/>
              <w:numPr>
                <w:ilvl w:val="1"/>
                <w:numId w:val="39"/>
              </w:numPr>
              <w:autoSpaceDE w:val="0"/>
              <w:autoSpaceDN w:val="0"/>
              <w:spacing w:before="0" w:line="240" w:lineRule="auto"/>
              <w:jc w:val="left"/>
              <w:rPr>
                <w:b w:val="0"/>
                <w:bCs/>
              </w:rPr>
            </w:pPr>
            <w:r w:rsidRPr="00FB3387">
              <w:rPr>
                <w:b w:val="0"/>
                <w:bCs/>
              </w:rPr>
              <w:t>Hệ thống gửi thông tin học phí</w:t>
            </w:r>
          </w:p>
          <w:p w14:paraId="141FC011" w14:textId="77777777" w:rsidR="00FB3387" w:rsidRPr="00FB3387" w:rsidRDefault="00FB3387" w:rsidP="00912A3D">
            <w:pPr>
              <w:pStyle w:val="ListParagraph"/>
              <w:numPr>
                <w:ilvl w:val="1"/>
                <w:numId w:val="39"/>
              </w:numPr>
              <w:autoSpaceDE w:val="0"/>
              <w:autoSpaceDN w:val="0"/>
              <w:spacing w:before="0" w:line="240" w:lineRule="auto"/>
              <w:jc w:val="left"/>
              <w:rPr>
                <w:b w:val="0"/>
                <w:bCs/>
              </w:rPr>
            </w:pPr>
            <w:r w:rsidRPr="00FB3387">
              <w:rPr>
                <w:b w:val="0"/>
                <w:bCs/>
              </w:rPr>
              <w:t>Hệ thống tạo mã QR cho giao dịch</w:t>
            </w:r>
          </w:p>
          <w:p w14:paraId="2117FB3C" w14:textId="77777777" w:rsidR="00FB3387" w:rsidRPr="00FB3387" w:rsidRDefault="00FB3387" w:rsidP="00912A3D">
            <w:pPr>
              <w:pStyle w:val="ListParagraph"/>
              <w:numPr>
                <w:ilvl w:val="1"/>
                <w:numId w:val="39"/>
              </w:numPr>
              <w:autoSpaceDE w:val="0"/>
              <w:autoSpaceDN w:val="0"/>
              <w:spacing w:before="0" w:line="240" w:lineRule="auto"/>
              <w:jc w:val="left"/>
              <w:rPr>
                <w:b w:val="0"/>
                <w:bCs/>
              </w:rPr>
            </w:pPr>
            <w:r w:rsidRPr="00FB3387">
              <w:rPr>
                <w:b w:val="0"/>
                <w:bCs/>
              </w:rPr>
              <w:t>Sinh viên lựa chọn phương thức thanh toán</w:t>
            </w:r>
          </w:p>
          <w:p w14:paraId="300DE2F9" w14:textId="77777777" w:rsidR="00FB3387" w:rsidRPr="00FB3387" w:rsidRDefault="00FB3387" w:rsidP="00912A3D">
            <w:pPr>
              <w:pStyle w:val="ListParagraph"/>
              <w:numPr>
                <w:ilvl w:val="1"/>
                <w:numId w:val="39"/>
              </w:numPr>
              <w:autoSpaceDE w:val="0"/>
              <w:autoSpaceDN w:val="0"/>
              <w:spacing w:before="0" w:line="240" w:lineRule="auto"/>
              <w:jc w:val="left"/>
              <w:rPr>
                <w:b w:val="0"/>
                <w:bCs/>
              </w:rPr>
            </w:pPr>
            <w:r w:rsidRPr="00FB3387">
              <w:rPr>
                <w:b w:val="0"/>
                <w:bCs/>
              </w:rPr>
              <w:t>Sinh viên quét mã QR để hoàn tất thanh toán</w:t>
            </w:r>
          </w:p>
          <w:p w14:paraId="1FC92A73" w14:textId="77777777" w:rsidR="00FB3387" w:rsidRPr="00FB3387" w:rsidRDefault="00FB3387" w:rsidP="00912A3D">
            <w:pPr>
              <w:pStyle w:val="ListParagraph"/>
              <w:numPr>
                <w:ilvl w:val="1"/>
                <w:numId w:val="39"/>
              </w:numPr>
              <w:autoSpaceDE w:val="0"/>
              <w:autoSpaceDN w:val="0"/>
              <w:spacing w:before="0" w:line="240" w:lineRule="auto"/>
              <w:jc w:val="left"/>
              <w:rPr>
                <w:b w:val="0"/>
                <w:bCs/>
              </w:rPr>
            </w:pPr>
            <w:r w:rsidRPr="00FB3387">
              <w:rPr>
                <w:b w:val="0"/>
                <w:bCs/>
              </w:rPr>
              <w:t>Hệ thống xác nhận giao dịch</w:t>
            </w:r>
          </w:p>
          <w:p w14:paraId="036E35E7" w14:textId="77777777" w:rsidR="00FB3387" w:rsidRPr="00FB3387" w:rsidRDefault="00FB3387" w:rsidP="00912A3D">
            <w:pPr>
              <w:pStyle w:val="ListParagraph"/>
              <w:numPr>
                <w:ilvl w:val="1"/>
                <w:numId w:val="39"/>
              </w:numPr>
              <w:autoSpaceDE w:val="0"/>
              <w:autoSpaceDN w:val="0"/>
              <w:spacing w:before="0" w:line="240" w:lineRule="auto"/>
              <w:jc w:val="left"/>
              <w:rPr>
                <w:b w:val="0"/>
                <w:bCs/>
              </w:rPr>
            </w:pPr>
            <w:r w:rsidRPr="00FB3387">
              <w:rPr>
                <w:b w:val="0"/>
                <w:bCs/>
              </w:rPr>
              <w:t>Hệ thống lưu kết quả vào cơ sở dữ liệu</w:t>
            </w:r>
          </w:p>
          <w:p w14:paraId="36169445" w14:textId="77777777" w:rsidR="00FB3387" w:rsidRPr="00244785" w:rsidRDefault="00FB3387" w:rsidP="00912A3D">
            <w:pPr>
              <w:pStyle w:val="ListParagraph"/>
              <w:numPr>
                <w:ilvl w:val="1"/>
                <w:numId w:val="39"/>
              </w:numPr>
              <w:autoSpaceDE w:val="0"/>
              <w:autoSpaceDN w:val="0"/>
              <w:spacing w:before="0" w:line="240" w:lineRule="auto"/>
              <w:jc w:val="left"/>
              <w:rPr>
                <w:b w:val="0"/>
                <w:bCs/>
              </w:rPr>
            </w:pPr>
            <w:r w:rsidRPr="00FB3387">
              <w:rPr>
                <w:b w:val="0"/>
                <w:bCs/>
              </w:rPr>
              <w:t>Hệ thống hiển thị xác nhận thanh toán</w:t>
            </w:r>
          </w:p>
          <w:p w14:paraId="1B42DB22" w14:textId="77777777" w:rsidR="00FB3387" w:rsidRPr="00897613" w:rsidRDefault="00FB3387" w:rsidP="00912A3D">
            <w:pPr>
              <w:pStyle w:val="ListParagraph"/>
              <w:numPr>
                <w:ilvl w:val="0"/>
                <w:numId w:val="42"/>
              </w:numPr>
              <w:autoSpaceDE w:val="0"/>
              <w:autoSpaceDN w:val="0"/>
              <w:spacing w:before="120" w:line="288" w:lineRule="auto"/>
              <w:rPr>
                <w:b w:val="0"/>
                <w:bCs/>
              </w:rPr>
            </w:pPr>
            <w:r w:rsidRPr="00897613">
              <w:rPr>
                <w:bCs/>
              </w:rPr>
              <w:t>Luồng sự kiện thay thế</w:t>
            </w:r>
          </w:p>
          <w:p w14:paraId="6EDD6670" w14:textId="77777777" w:rsidR="00FB3387" w:rsidRPr="00897613" w:rsidRDefault="00FB3387">
            <w:pPr>
              <w:pStyle w:val="Caption"/>
              <w:keepNext/>
            </w:pPr>
            <w:r w:rsidRPr="00897613">
              <w:t>Bảng N-Các luồng sự kiện thay thế cho thứ tự UC Place</w:t>
            </w:r>
          </w:p>
          <w:tbl>
            <w:tblPr>
              <w:tblStyle w:val="TableGrid"/>
              <w:tblW w:w="0" w:type="auto"/>
              <w:tblLook w:val="04A0" w:firstRow="1" w:lastRow="0" w:firstColumn="1" w:lastColumn="0" w:noHBand="0" w:noVBand="1"/>
            </w:tblPr>
            <w:tblGrid>
              <w:gridCol w:w="604"/>
              <w:gridCol w:w="1101"/>
              <w:gridCol w:w="1499"/>
              <w:gridCol w:w="2473"/>
              <w:gridCol w:w="2868"/>
            </w:tblGrid>
            <w:tr w:rsidR="00FB3387" w:rsidRPr="00897613" w14:paraId="05925643" w14:textId="77777777">
              <w:trPr>
                <w:cnfStyle w:val="100000000000" w:firstRow="1" w:lastRow="0" w:firstColumn="0" w:lastColumn="0" w:oddVBand="0" w:evenVBand="0" w:oddHBand="0" w:evenHBand="0" w:firstRowFirstColumn="0" w:firstRowLastColumn="0" w:lastRowFirstColumn="0" w:lastRowLastColumn="0"/>
              </w:trPr>
              <w:tc>
                <w:tcPr>
                  <w:tcW w:w="610"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3EAFD4A4" w14:textId="77777777" w:rsidR="00FB3387" w:rsidRPr="00897613" w:rsidRDefault="00FB3387">
                  <w:pPr>
                    <w:jc w:val="center"/>
                    <w:rPr>
                      <w:b w:val="0"/>
                      <w:bCs/>
                    </w:rPr>
                  </w:pPr>
                  <w:r w:rsidRPr="00897613">
                    <w:rPr>
                      <w:bCs/>
                    </w:rPr>
                    <w:t>No</w:t>
                  </w:r>
                </w:p>
              </w:tc>
              <w:tc>
                <w:tcPr>
                  <w:tcW w:w="1124"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7A7D7E74" w14:textId="77777777" w:rsidR="00FB3387" w:rsidRPr="00897613" w:rsidRDefault="00FB3387">
                  <w:pPr>
                    <w:jc w:val="center"/>
                    <w:rPr>
                      <w:b w:val="0"/>
                      <w:bCs/>
                    </w:rPr>
                  </w:pPr>
                  <w:r w:rsidRPr="00897613">
                    <w:rPr>
                      <w:bCs/>
                    </w:rPr>
                    <w:t>Vị trí</w:t>
                  </w:r>
                </w:p>
              </w:tc>
              <w:tc>
                <w:tcPr>
                  <w:tcW w:w="1539"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3B69110A" w14:textId="77777777" w:rsidR="00FB3387" w:rsidRPr="00897613" w:rsidRDefault="00FB3387">
                  <w:pPr>
                    <w:jc w:val="center"/>
                    <w:rPr>
                      <w:b w:val="0"/>
                      <w:bCs/>
                    </w:rPr>
                  </w:pPr>
                  <w:r w:rsidRPr="00897613">
                    <w:rPr>
                      <w:bCs/>
                    </w:rPr>
                    <w:t>Điều kiện</w:t>
                  </w:r>
                </w:p>
              </w:tc>
              <w:tc>
                <w:tcPr>
                  <w:tcW w:w="2559"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48BF91DC" w14:textId="77777777" w:rsidR="00FB3387" w:rsidRPr="00897613" w:rsidRDefault="00FB3387">
                  <w:pPr>
                    <w:jc w:val="center"/>
                    <w:rPr>
                      <w:b w:val="0"/>
                      <w:bCs/>
                    </w:rPr>
                  </w:pPr>
                  <w:r w:rsidRPr="00897613">
                    <w:rPr>
                      <w:bCs/>
                    </w:rPr>
                    <w:t>Hành động</w:t>
                  </w:r>
                </w:p>
              </w:tc>
              <w:tc>
                <w:tcPr>
                  <w:tcW w:w="3004" w:type="dxa"/>
                  <w:tcBorders>
                    <w:top w:val="single" w:sz="4" w:space="0" w:color="auto"/>
                    <w:left w:val="single" w:sz="4" w:space="0" w:color="auto"/>
                    <w:bottom w:val="single" w:sz="4" w:space="0" w:color="auto"/>
                    <w:right w:val="single" w:sz="4" w:space="0" w:color="auto"/>
                  </w:tcBorders>
                  <w:shd w:val="clear" w:color="auto" w:fill="9CC2E5" w:themeFill="accent5" w:themeFillTint="99"/>
                  <w:hideMark/>
                </w:tcPr>
                <w:p w14:paraId="784B8DF8" w14:textId="77777777" w:rsidR="00FB3387" w:rsidRPr="00897613" w:rsidRDefault="00FB3387">
                  <w:pPr>
                    <w:jc w:val="center"/>
                    <w:rPr>
                      <w:b w:val="0"/>
                      <w:bCs/>
                    </w:rPr>
                  </w:pPr>
                  <w:r w:rsidRPr="00897613">
                    <w:rPr>
                      <w:bCs/>
                    </w:rPr>
                    <w:t>Vị trí quay lui</w:t>
                  </w:r>
                </w:p>
              </w:tc>
            </w:tr>
            <w:tr w:rsidR="00FB3387" w:rsidRPr="00897613" w14:paraId="6E9422B2" w14:textId="77777777">
              <w:tc>
                <w:tcPr>
                  <w:tcW w:w="610" w:type="dxa"/>
                  <w:tcBorders>
                    <w:top w:val="single" w:sz="4" w:space="0" w:color="auto"/>
                    <w:left w:val="single" w:sz="4" w:space="0" w:color="auto"/>
                    <w:bottom w:val="single" w:sz="4" w:space="0" w:color="auto"/>
                    <w:right w:val="single" w:sz="4" w:space="0" w:color="auto"/>
                  </w:tcBorders>
                </w:tcPr>
                <w:p w14:paraId="5A0402DC" w14:textId="77777777" w:rsidR="00FB3387" w:rsidRPr="00897613" w:rsidRDefault="00FB3387" w:rsidP="00912A3D">
                  <w:pPr>
                    <w:pStyle w:val="ListParagraph"/>
                    <w:numPr>
                      <w:ilvl w:val="0"/>
                      <w:numId w:val="36"/>
                    </w:numPr>
                    <w:autoSpaceDE w:val="0"/>
                    <w:autoSpaceDN w:val="0"/>
                    <w:spacing w:before="120" w:line="288" w:lineRule="auto"/>
                  </w:pPr>
                </w:p>
              </w:tc>
              <w:tc>
                <w:tcPr>
                  <w:tcW w:w="1124" w:type="dxa"/>
                  <w:tcBorders>
                    <w:top w:val="single" w:sz="4" w:space="0" w:color="auto"/>
                    <w:left w:val="single" w:sz="4" w:space="0" w:color="auto"/>
                    <w:bottom w:val="single" w:sz="4" w:space="0" w:color="auto"/>
                    <w:right w:val="single" w:sz="4" w:space="0" w:color="auto"/>
                  </w:tcBorders>
                  <w:hideMark/>
                </w:tcPr>
                <w:p w14:paraId="66EE8670" w14:textId="77777777" w:rsidR="00FB3387" w:rsidRPr="00897613" w:rsidRDefault="00FB3387">
                  <w:pPr>
                    <w:rPr>
                      <w:lang w:val="en-US"/>
                    </w:rPr>
                  </w:pPr>
                  <w:r w:rsidRPr="00897613">
                    <w:rPr>
                      <w:lang w:val="en-US"/>
                    </w:rPr>
                    <w:t>Bước 7</w:t>
                  </w:r>
                </w:p>
              </w:tc>
              <w:tc>
                <w:tcPr>
                  <w:tcW w:w="1539" w:type="dxa"/>
                  <w:tcBorders>
                    <w:top w:val="single" w:sz="4" w:space="0" w:color="auto"/>
                    <w:left w:val="single" w:sz="4" w:space="0" w:color="auto"/>
                    <w:bottom w:val="single" w:sz="4" w:space="0" w:color="auto"/>
                    <w:right w:val="single" w:sz="4" w:space="0" w:color="auto"/>
                  </w:tcBorders>
                  <w:hideMark/>
                </w:tcPr>
                <w:p w14:paraId="67A872B1" w14:textId="77777777" w:rsidR="00FB3387" w:rsidRPr="00897613" w:rsidRDefault="00FB3387">
                  <w:pPr>
                    <w:rPr>
                      <w:lang w:val="en-US"/>
                    </w:rPr>
                  </w:pPr>
                  <w:r w:rsidRPr="00897613">
                    <w:rPr>
                      <w:lang w:val="en-US"/>
                    </w:rPr>
                    <w:t>Xác nhận thanh toán thất bại</w:t>
                  </w:r>
                </w:p>
              </w:tc>
              <w:tc>
                <w:tcPr>
                  <w:tcW w:w="2559" w:type="dxa"/>
                  <w:tcBorders>
                    <w:top w:val="single" w:sz="4" w:space="0" w:color="auto"/>
                    <w:left w:val="single" w:sz="4" w:space="0" w:color="auto"/>
                    <w:bottom w:val="single" w:sz="4" w:space="0" w:color="auto"/>
                    <w:right w:val="single" w:sz="4" w:space="0" w:color="auto"/>
                  </w:tcBorders>
                  <w:hideMark/>
                </w:tcPr>
                <w:p w14:paraId="4444E1BE" w14:textId="77777777" w:rsidR="00FB3387" w:rsidRPr="00897613" w:rsidRDefault="00FB3387">
                  <w:pPr>
                    <w:pStyle w:val="ListParagraph"/>
                    <w:ind w:left="360"/>
                    <w:rPr>
                      <w:lang w:val="en-US"/>
                    </w:rPr>
                  </w:pPr>
                  <w:r w:rsidRPr="00897613">
                    <w:rPr>
                      <w:lang w:val="en-US"/>
                    </w:rPr>
                    <w:t>Hệ thống hiện lỗi và yêu cầu thử lại</w:t>
                  </w:r>
                </w:p>
              </w:tc>
              <w:tc>
                <w:tcPr>
                  <w:tcW w:w="3004" w:type="dxa"/>
                  <w:tcBorders>
                    <w:top w:val="single" w:sz="4" w:space="0" w:color="auto"/>
                    <w:left w:val="single" w:sz="4" w:space="0" w:color="auto"/>
                    <w:bottom w:val="single" w:sz="4" w:space="0" w:color="auto"/>
                    <w:right w:val="single" w:sz="4" w:space="0" w:color="auto"/>
                  </w:tcBorders>
                  <w:hideMark/>
                </w:tcPr>
                <w:p w14:paraId="21951004" w14:textId="77777777" w:rsidR="00FB3387" w:rsidRPr="00897613" w:rsidRDefault="00FB3387">
                  <w:pPr>
                    <w:rPr>
                      <w:lang w:val="en-US"/>
                    </w:rPr>
                  </w:pPr>
                  <w:r w:rsidRPr="00897613">
                    <w:rPr>
                      <w:lang w:val="en-US"/>
                    </w:rPr>
                    <w:t>Bước 5</w:t>
                  </w:r>
                </w:p>
              </w:tc>
            </w:tr>
            <w:tr w:rsidR="00FB3387" w:rsidRPr="00897613" w14:paraId="0B4FDEC1" w14:textId="77777777">
              <w:tc>
                <w:tcPr>
                  <w:tcW w:w="610" w:type="dxa"/>
                  <w:tcBorders>
                    <w:top w:val="single" w:sz="4" w:space="0" w:color="auto"/>
                    <w:left w:val="single" w:sz="4" w:space="0" w:color="auto"/>
                    <w:bottom w:val="single" w:sz="4" w:space="0" w:color="auto"/>
                    <w:right w:val="single" w:sz="4" w:space="0" w:color="auto"/>
                  </w:tcBorders>
                </w:tcPr>
                <w:p w14:paraId="4403FE2D" w14:textId="77777777" w:rsidR="00FB3387" w:rsidRPr="00897613" w:rsidRDefault="00FB3387" w:rsidP="00912A3D">
                  <w:pPr>
                    <w:pStyle w:val="ListParagraph"/>
                    <w:numPr>
                      <w:ilvl w:val="0"/>
                      <w:numId w:val="36"/>
                    </w:numPr>
                    <w:autoSpaceDE w:val="0"/>
                    <w:autoSpaceDN w:val="0"/>
                    <w:spacing w:before="120" w:line="288" w:lineRule="auto"/>
                  </w:pPr>
                </w:p>
              </w:tc>
              <w:tc>
                <w:tcPr>
                  <w:tcW w:w="1124" w:type="dxa"/>
                  <w:tcBorders>
                    <w:top w:val="single" w:sz="4" w:space="0" w:color="auto"/>
                    <w:left w:val="single" w:sz="4" w:space="0" w:color="auto"/>
                    <w:bottom w:val="single" w:sz="4" w:space="0" w:color="auto"/>
                    <w:right w:val="single" w:sz="4" w:space="0" w:color="auto"/>
                  </w:tcBorders>
                </w:tcPr>
                <w:p w14:paraId="683AD365" w14:textId="77777777" w:rsidR="00FB3387" w:rsidRPr="00897613" w:rsidRDefault="00FB3387">
                  <w:pPr>
                    <w:rPr>
                      <w:lang w:val="en-US"/>
                    </w:rPr>
                  </w:pPr>
                  <w:r w:rsidRPr="00897613">
                    <w:rPr>
                      <w:lang w:val="en-US"/>
                    </w:rPr>
                    <w:t>Bước 5</w:t>
                  </w:r>
                </w:p>
              </w:tc>
              <w:tc>
                <w:tcPr>
                  <w:tcW w:w="1539" w:type="dxa"/>
                  <w:tcBorders>
                    <w:top w:val="single" w:sz="4" w:space="0" w:color="auto"/>
                    <w:left w:val="single" w:sz="4" w:space="0" w:color="auto"/>
                    <w:bottom w:val="single" w:sz="4" w:space="0" w:color="auto"/>
                    <w:right w:val="single" w:sz="4" w:space="0" w:color="auto"/>
                  </w:tcBorders>
                </w:tcPr>
                <w:p w14:paraId="33CCBBBC" w14:textId="77777777" w:rsidR="00FB3387" w:rsidRPr="00897613" w:rsidRDefault="00FB3387">
                  <w:pPr>
                    <w:jc w:val="center"/>
                    <w:rPr>
                      <w:lang w:val="en-US"/>
                    </w:rPr>
                  </w:pPr>
                  <w:r w:rsidRPr="00897613">
                    <w:rPr>
                      <w:lang w:val="en-US"/>
                    </w:rPr>
                    <w:t>Sinh viên hủy thanh toán</w:t>
                  </w:r>
                </w:p>
              </w:tc>
              <w:tc>
                <w:tcPr>
                  <w:tcW w:w="2559" w:type="dxa"/>
                  <w:tcBorders>
                    <w:top w:val="single" w:sz="4" w:space="0" w:color="auto"/>
                    <w:left w:val="single" w:sz="4" w:space="0" w:color="auto"/>
                    <w:bottom w:val="single" w:sz="4" w:space="0" w:color="auto"/>
                    <w:right w:val="single" w:sz="4" w:space="0" w:color="auto"/>
                  </w:tcBorders>
                </w:tcPr>
                <w:p w14:paraId="504AE04E" w14:textId="77777777" w:rsidR="00FB3387" w:rsidRPr="00897613" w:rsidRDefault="00FB3387">
                  <w:pPr>
                    <w:pStyle w:val="ListParagraph"/>
                    <w:ind w:left="360"/>
                    <w:rPr>
                      <w:lang w:val="en-US"/>
                    </w:rPr>
                  </w:pPr>
                  <w:r w:rsidRPr="00897613">
                    <w:rPr>
                      <w:lang w:val="en-US"/>
                    </w:rPr>
                    <w:t>Hệ thống kết thúc giao dịch</w:t>
                  </w:r>
                </w:p>
              </w:tc>
              <w:tc>
                <w:tcPr>
                  <w:tcW w:w="3004" w:type="dxa"/>
                  <w:tcBorders>
                    <w:top w:val="single" w:sz="4" w:space="0" w:color="auto"/>
                    <w:left w:val="single" w:sz="4" w:space="0" w:color="auto"/>
                    <w:bottom w:val="single" w:sz="4" w:space="0" w:color="auto"/>
                    <w:right w:val="single" w:sz="4" w:space="0" w:color="auto"/>
                  </w:tcBorders>
                </w:tcPr>
                <w:p w14:paraId="638BF556" w14:textId="77777777" w:rsidR="00FB3387" w:rsidRPr="00897613" w:rsidRDefault="00FB3387">
                  <w:pPr>
                    <w:rPr>
                      <w:lang w:val="en-US"/>
                    </w:rPr>
                  </w:pPr>
                  <w:r w:rsidRPr="00897613">
                    <w:rPr>
                      <w:lang w:val="en-US"/>
                    </w:rPr>
                    <w:t>Kết thúc</w:t>
                  </w:r>
                </w:p>
              </w:tc>
            </w:tr>
            <w:tr w:rsidR="00FB3387" w:rsidRPr="00897613" w14:paraId="2D4DEBA4" w14:textId="77777777">
              <w:tc>
                <w:tcPr>
                  <w:tcW w:w="610" w:type="dxa"/>
                  <w:tcBorders>
                    <w:top w:val="single" w:sz="4" w:space="0" w:color="auto"/>
                    <w:left w:val="single" w:sz="4" w:space="0" w:color="auto"/>
                    <w:bottom w:val="single" w:sz="4" w:space="0" w:color="auto"/>
                    <w:right w:val="single" w:sz="4" w:space="0" w:color="auto"/>
                  </w:tcBorders>
                </w:tcPr>
                <w:p w14:paraId="122144EB" w14:textId="77777777" w:rsidR="00FB3387" w:rsidRPr="00897613" w:rsidRDefault="00FB3387" w:rsidP="00912A3D">
                  <w:pPr>
                    <w:pStyle w:val="ListParagraph"/>
                    <w:numPr>
                      <w:ilvl w:val="0"/>
                      <w:numId w:val="36"/>
                    </w:numPr>
                    <w:autoSpaceDE w:val="0"/>
                    <w:autoSpaceDN w:val="0"/>
                    <w:spacing w:before="120" w:line="288" w:lineRule="auto"/>
                  </w:pPr>
                </w:p>
              </w:tc>
              <w:tc>
                <w:tcPr>
                  <w:tcW w:w="1124" w:type="dxa"/>
                  <w:tcBorders>
                    <w:top w:val="single" w:sz="4" w:space="0" w:color="auto"/>
                    <w:left w:val="single" w:sz="4" w:space="0" w:color="auto"/>
                    <w:bottom w:val="single" w:sz="4" w:space="0" w:color="auto"/>
                    <w:right w:val="single" w:sz="4" w:space="0" w:color="auto"/>
                  </w:tcBorders>
                </w:tcPr>
                <w:p w14:paraId="215DA4B2" w14:textId="77777777" w:rsidR="00FB3387" w:rsidRPr="00897613" w:rsidRDefault="00FB3387">
                  <w:pPr>
                    <w:rPr>
                      <w:lang w:val="en-US"/>
                    </w:rPr>
                  </w:pPr>
                  <w:r w:rsidRPr="00897613">
                    <w:rPr>
                      <w:lang w:val="en-US"/>
                    </w:rPr>
                    <w:t>Bước 3</w:t>
                  </w:r>
                </w:p>
              </w:tc>
              <w:tc>
                <w:tcPr>
                  <w:tcW w:w="1539" w:type="dxa"/>
                  <w:tcBorders>
                    <w:top w:val="single" w:sz="4" w:space="0" w:color="auto"/>
                    <w:left w:val="single" w:sz="4" w:space="0" w:color="auto"/>
                    <w:bottom w:val="single" w:sz="4" w:space="0" w:color="auto"/>
                    <w:right w:val="single" w:sz="4" w:space="0" w:color="auto"/>
                  </w:tcBorders>
                </w:tcPr>
                <w:p w14:paraId="2083F26B" w14:textId="77777777" w:rsidR="00FB3387" w:rsidRPr="00897613" w:rsidRDefault="00FB3387">
                  <w:pPr>
                    <w:rPr>
                      <w:lang w:val="en-US"/>
                    </w:rPr>
                  </w:pPr>
                  <w:r w:rsidRPr="00897613">
                    <w:rPr>
                      <w:lang w:val="en-US"/>
                    </w:rPr>
                    <w:t>Không có học phí cần thanh toán</w:t>
                  </w:r>
                </w:p>
              </w:tc>
              <w:tc>
                <w:tcPr>
                  <w:tcW w:w="2559" w:type="dxa"/>
                  <w:tcBorders>
                    <w:top w:val="single" w:sz="4" w:space="0" w:color="auto"/>
                    <w:left w:val="single" w:sz="4" w:space="0" w:color="auto"/>
                    <w:bottom w:val="single" w:sz="4" w:space="0" w:color="auto"/>
                    <w:right w:val="single" w:sz="4" w:space="0" w:color="auto"/>
                  </w:tcBorders>
                </w:tcPr>
                <w:p w14:paraId="00F7BDBB" w14:textId="77777777" w:rsidR="00FB3387" w:rsidRPr="00897613" w:rsidRDefault="00FB3387">
                  <w:pPr>
                    <w:pStyle w:val="ListParagraph"/>
                    <w:ind w:left="360"/>
                    <w:rPr>
                      <w:lang w:val="en-US"/>
                    </w:rPr>
                  </w:pPr>
                  <w:r w:rsidRPr="00897613">
                    <w:rPr>
                      <w:lang w:val="en-US"/>
                    </w:rPr>
                    <w:t>Hệ thống thông báo và kết thúc</w:t>
                  </w:r>
                </w:p>
              </w:tc>
              <w:tc>
                <w:tcPr>
                  <w:tcW w:w="3004" w:type="dxa"/>
                  <w:tcBorders>
                    <w:top w:val="single" w:sz="4" w:space="0" w:color="auto"/>
                    <w:left w:val="single" w:sz="4" w:space="0" w:color="auto"/>
                    <w:bottom w:val="single" w:sz="4" w:space="0" w:color="auto"/>
                    <w:right w:val="single" w:sz="4" w:space="0" w:color="auto"/>
                  </w:tcBorders>
                </w:tcPr>
                <w:p w14:paraId="3B364DA8" w14:textId="77777777" w:rsidR="00FB3387" w:rsidRPr="00897613" w:rsidRDefault="00FB3387">
                  <w:pPr>
                    <w:rPr>
                      <w:lang w:val="en-US"/>
                    </w:rPr>
                  </w:pPr>
                  <w:r w:rsidRPr="00897613">
                    <w:rPr>
                      <w:lang w:val="en-US"/>
                    </w:rPr>
                    <w:t>Kết thúc</w:t>
                  </w:r>
                </w:p>
              </w:tc>
            </w:tr>
          </w:tbl>
          <w:p w14:paraId="2155CE11" w14:textId="77777777" w:rsidR="00FB3387" w:rsidRPr="00897613" w:rsidRDefault="00FB3387" w:rsidP="00912A3D">
            <w:pPr>
              <w:pStyle w:val="ListParagraph"/>
              <w:numPr>
                <w:ilvl w:val="0"/>
                <w:numId w:val="42"/>
              </w:numPr>
              <w:autoSpaceDE w:val="0"/>
              <w:autoSpaceDN w:val="0"/>
              <w:spacing w:before="120" w:line="288" w:lineRule="auto"/>
              <w:rPr>
                <w:b w:val="0"/>
                <w:bCs/>
              </w:rPr>
            </w:pPr>
            <w:r w:rsidRPr="00897613">
              <w:rPr>
                <w:bCs/>
              </w:rPr>
              <w:t>Dữ liệu đầu vào</w:t>
            </w:r>
          </w:p>
          <w:tbl>
            <w:tblPr>
              <w:tblStyle w:val="TableGrid"/>
              <w:tblW w:w="8520" w:type="dxa"/>
              <w:jc w:val="center"/>
              <w:tblLook w:val="04A0" w:firstRow="1" w:lastRow="0" w:firstColumn="1" w:lastColumn="0" w:noHBand="0" w:noVBand="1"/>
            </w:tblPr>
            <w:tblGrid>
              <w:gridCol w:w="519"/>
              <w:gridCol w:w="1176"/>
              <w:gridCol w:w="1113"/>
              <w:gridCol w:w="1029"/>
              <w:gridCol w:w="1392"/>
              <w:gridCol w:w="3291"/>
            </w:tblGrid>
            <w:tr w:rsidR="00FB3387" w:rsidRPr="00897613" w14:paraId="65D4FB23" w14:textId="77777777" w:rsidTr="00FB3387">
              <w:trPr>
                <w:cnfStyle w:val="100000000000" w:firstRow="1" w:lastRow="0" w:firstColumn="0" w:lastColumn="0" w:oddVBand="0" w:evenVBand="0" w:oddHBand="0" w:evenHBand="0" w:firstRowFirstColumn="0" w:firstRowLastColumn="0" w:lastRowFirstColumn="0" w:lastRowLastColumn="0"/>
                <w:jc w:val="center"/>
              </w:trPr>
              <w:tc>
                <w:tcPr>
                  <w:tcW w:w="519"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3CF33B2" w14:textId="77777777" w:rsidR="00FB3387" w:rsidRPr="00897613" w:rsidRDefault="00FB3387">
                  <w:pPr>
                    <w:rPr>
                      <w:b w:val="0"/>
                      <w:bCs/>
                    </w:rPr>
                  </w:pPr>
                  <w:r w:rsidRPr="00897613">
                    <w:rPr>
                      <w:bCs/>
                    </w:rPr>
                    <w:t>No</w:t>
                  </w:r>
                </w:p>
              </w:tc>
              <w:tc>
                <w:tcPr>
                  <w:tcW w:w="1176"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6EFF257A" w14:textId="77777777" w:rsidR="00FB3387" w:rsidRPr="00897613" w:rsidRDefault="00FB3387">
                  <w:pPr>
                    <w:rPr>
                      <w:b w:val="0"/>
                      <w:bCs/>
                    </w:rPr>
                  </w:pPr>
                  <w:r w:rsidRPr="00897613">
                    <w:rPr>
                      <w:bCs/>
                    </w:rPr>
                    <w:t>Trường dữ liệu</w:t>
                  </w:r>
                </w:p>
              </w:tc>
              <w:tc>
                <w:tcPr>
                  <w:tcW w:w="1113"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4D4DB63A" w14:textId="77777777" w:rsidR="00FB3387" w:rsidRPr="00897613" w:rsidRDefault="00FB3387">
                  <w:pPr>
                    <w:jc w:val="center"/>
                    <w:rPr>
                      <w:b w:val="0"/>
                      <w:bCs/>
                    </w:rPr>
                  </w:pPr>
                  <w:r w:rsidRPr="00897613">
                    <w:rPr>
                      <w:bCs/>
                    </w:rPr>
                    <w:t>Mô tả</w:t>
                  </w:r>
                </w:p>
              </w:tc>
              <w:tc>
                <w:tcPr>
                  <w:tcW w:w="1029"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3954A11E" w14:textId="77777777" w:rsidR="00FB3387" w:rsidRPr="00897613" w:rsidRDefault="00FB3387">
                  <w:pPr>
                    <w:jc w:val="center"/>
                    <w:rPr>
                      <w:b w:val="0"/>
                      <w:bCs/>
                    </w:rPr>
                  </w:pPr>
                  <w:r w:rsidRPr="00897613">
                    <w:rPr>
                      <w:bCs/>
                    </w:rPr>
                    <w:t>Bắt buộc</w:t>
                  </w:r>
                </w:p>
              </w:tc>
              <w:tc>
                <w:tcPr>
                  <w:tcW w:w="1392"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7EB5D1C3" w14:textId="77777777" w:rsidR="00FB3387" w:rsidRPr="00897613" w:rsidRDefault="00FB3387">
                  <w:pPr>
                    <w:jc w:val="center"/>
                    <w:rPr>
                      <w:b w:val="0"/>
                      <w:bCs/>
                    </w:rPr>
                  </w:pPr>
                  <w:r w:rsidRPr="00897613">
                    <w:rPr>
                      <w:bCs/>
                    </w:rPr>
                    <w:t>Điều kiện hợp lệ</w:t>
                  </w:r>
                </w:p>
              </w:tc>
              <w:tc>
                <w:tcPr>
                  <w:tcW w:w="3291"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203D2C30" w14:textId="77777777" w:rsidR="00FB3387" w:rsidRPr="00897613" w:rsidRDefault="00FB3387">
                  <w:pPr>
                    <w:jc w:val="center"/>
                    <w:rPr>
                      <w:b w:val="0"/>
                      <w:bCs/>
                    </w:rPr>
                  </w:pPr>
                  <w:r w:rsidRPr="00897613">
                    <w:rPr>
                      <w:bCs/>
                    </w:rPr>
                    <w:t>Ví dụ</w:t>
                  </w:r>
                </w:p>
              </w:tc>
            </w:tr>
            <w:tr w:rsidR="00FB3387" w:rsidRPr="00897613" w14:paraId="62868B72" w14:textId="77777777" w:rsidTr="00FB3387">
              <w:trPr>
                <w:jc w:val="center"/>
              </w:trPr>
              <w:tc>
                <w:tcPr>
                  <w:tcW w:w="519" w:type="dxa"/>
                  <w:tcBorders>
                    <w:top w:val="single" w:sz="4" w:space="0" w:color="auto"/>
                    <w:left w:val="single" w:sz="4" w:space="0" w:color="auto"/>
                    <w:bottom w:val="single" w:sz="4" w:space="0" w:color="auto"/>
                    <w:right w:val="single" w:sz="4" w:space="0" w:color="auto"/>
                  </w:tcBorders>
                  <w:vAlign w:val="center"/>
                </w:tcPr>
                <w:p w14:paraId="36B3556B" w14:textId="77777777" w:rsidR="00FB3387" w:rsidRPr="00897613" w:rsidRDefault="00FB3387" w:rsidP="00912A3D">
                  <w:pPr>
                    <w:numPr>
                      <w:ilvl w:val="0"/>
                      <w:numId w:val="37"/>
                    </w:numPr>
                    <w:autoSpaceDE w:val="0"/>
                    <w:autoSpaceDN w:val="0"/>
                    <w:spacing w:before="120" w:line="288" w:lineRule="auto"/>
                  </w:pPr>
                </w:p>
              </w:tc>
              <w:tc>
                <w:tcPr>
                  <w:tcW w:w="1176" w:type="dxa"/>
                  <w:tcBorders>
                    <w:top w:val="single" w:sz="4" w:space="0" w:color="auto"/>
                    <w:left w:val="single" w:sz="4" w:space="0" w:color="auto"/>
                    <w:bottom w:val="single" w:sz="4" w:space="0" w:color="auto"/>
                    <w:right w:val="single" w:sz="4" w:space="0" w:color="auto"/>
                  </w:tcBorders>
                  <w:vAlign w:val="center"/>
                  <w:hideMark/>
                </w:tcPr>
                <w:p w14:paraId="18E0AC56" w14:textId="77777777" w:rsidR="00FB3387" w:rsidRPr="00897613" w:rsidRDefault="00FB3387">
                  <w:pPr>
                    <w:rPr>
                      <w:lang w:val="en-US"/>
                    </w:rPr>
                  </w:pPr>
                  <w:r w:rsidRPr="00897613">
                    <w:rPr>
                      <w:lang w:val="en-US"/>
                    </w:rPr>
                    <w:t>Thông tin đăng nhập</w:t>
                  </w:r>
                </w:p>
              </w:tc>
              <w:tc>
                <w:tcPr>
                  <w:tcW w:w="1113" w:type="dxa"/>
                  <w:tcBorders>
                    <w:top w:val="single" w:sz="4" w:space="0" w:color="auto"/>
                    <w:left w:val="single" w:sz="4" w:space="0" w:color="auto"/>
                    <w:bottom w:val="single" w:sz="4" w:space="0" w:color="auto"/>
                    <w:right w:val="single" w:sz="4" w:space="0" w:color="auto"/>
                  </w:tcBorders>
                  <w:vAlign w:val="center"/>
                  <w:hideMark/>
                </w:tcPr>
                <w:p w14:paraId="7E401723" w14:textId="77777777" w:rsidR="00FB3387" w:rsidRPr="00897613" w:rsidRDefault="00FB3387">
                  <w:pPr>
                    <w:rPr>
                      <w:lang w:val="en-US"/>
                    </w:rPr>
                  </w:pPr>
                  <w:r w:rsidRPr="00897613">
                    <w:rPr>
                      <w:lang w:val="en-US"/>
                    </w:rPr>
                    <w:t>Email và mật khẩu</w:t>
                  </w:r>
                </w:p>
              </w:tc>
              <w:tc>
                <w:tcPr>
                  <w:tcW w:w="1029" w:type="dxa"/>
                  <w:tcBorders>
                    <w:top w:val="single" w:sz="4" w:space="0" w:color="auto"/>
                    <w:left w:val="single" w:sz="4" w:space="0" w:color="auto"/>
                    <w:bottom w:val="single" w:sz="4" w:space="0" w:color="auto"/>
                    <w:right w:val="single" w:sz="4" w:space="0" w:color="auto"/>
                  </w:tcBorders>
                  <w:vAlign w:val="center"/>
                  <w:hideMark/>
                </w:tcPr>
                <w:p w14:paraId="7BC486E2" w14:textId="77777777" w:rsidR="00FB3387" w:rsidRPr="00897613" w:rsidRDefault="00FB3387">
                  <w:r w:rsidRPr="00897613">
                    <w:t>Có</w:t>
                  </w:r>
                </w:p>
              </w:tc>
              <w:tc>
                <w:tcPr>
                  <w:tcW w:w="1392" w:type="dxa"/>
                  <w:tcBorders>
                    <w:top w:val="single" w:sz="4" w:space="0" w:color="auto"/>
                    <w:left w:val="single" w:sz="4" w:space="0" w:color="auto"/>
                    <w:bottom w:val="single" w:sz="4" w:space="0" w:color="auto"/>
                    <w:right w:val="single" w:sz="4" w:space="0" w:color="auto"/>
                  </w:tcBorders>
                  <w:vAlign w:val="center"/>
                  <w:hideMark/>
                </w:tcPr>
                <w:p w14:paraId="3D777EF8" w14:textId="77777777" w:rsidR="00FB3387" w:rsidRPr="00897613" w:rsidRDefault="00FB3387">
                  <w:pPr>
                    <w:rPr>
                      <w:lang w:val="en-US"/>
                    </w:rPr>
                  </w:pPr>
                  <w:r w:rsidRPr="00897613">
                    <w:rPr>
                      <w:lang w:val="en-US"/>
                    </w:rPr>
                    <w:t>Tài khoản tồn tại</w:t>
                  </w:r>
                </w:p>
              </w:tc>
              <w:tc>
                <w:tcPr>
                  <w:tcW w:w="3291" w:type="dxa"/>
                  <w:tcBorders>
                    <w:top w:val="single" w:sz="4" w:space="0" w:color="auto"/>
                    <w:left w:val="single" w:sz="4" w:space="0" w:color="auto"/>
                    <w:bottom w:val="single" w:sz="4" w:space="0" w:color="auto"/>
                    <w:right w:val="single" w:sz="4" w:space="0" w:color="auto"/>
                  </w:tcBorders>
                  <w:vAlign w:val="center"/>
                  <w:hideMark/>
                </w:tcPr>
                <w:p w14:paraId="2C4EB51B" w14:textId="77777777" w:rsidR="00FB3387" w:rsidRPr="00897613" w:rsidRDefault="00FB3387">
                  <w:pPr>
                    <w:rPr>
                      <w:lang w:val="en-US"/>
                    </w:rPr>
                  </w:pPr>
                  <w:r w:rsidRPr="00897613">
                    <w:rPr>
                      <w:lang w:val="en-US"/>
                    </w:rPr>
                    <w:t>Hieu.nt226082@sis.hust.edu.vn</w:t>
                  </w:r>
                </w:p>
              </w:tc>
            </w:tr>
          </w:tbl>
          <w:p w14:paraId="0EFDC347" w14:textId="77777777" w:rsidR="00FB3387" w:rsidRPr="00FB3387" w:rsidRDefault="00FB3387">
            <w:pPr>
              <w:rPr>
                <w:b w:val="0"/>
                <w:bCs/>
              </w:rPr>
            </w:pPr>
          </w:p>
          <w:p w14:paraId="383945A6" w14:textId="77777777" w:rsidR="00FB3387" w:rsidRPr="00897613" w:rsidRDefault="00FB3387" w:rsidP="00912A3D">
            <w:pPr>
              <w:pStyle w:val="ListParagraph"/>
              <w:numPr>
                <w:ilvl w:val="0"/>
                <w:numId w:val="42"/>
              </w:numPr>
              <w:autoSpaceDE w:val="0"/>
              <w:autoSpaceDN w:val="0"/>
              <w:spacing w:before="120" w:line="288" w:lineRule="auto"/>
              <w:rPr>
                <w:b w:val="0"/>
                <w:bCs/>
              </w:rPr>
            </w:pPr>
            <w:r w:rsidRPr="00897613">
              <w:rPr>
                <w:bCs/>
              </w:rPr>
              <w:t>Dữ liệu đầu ra</w:t>
            </w:r>
          </w:p>
          <w:p w14:paraId="0831B664" w14:textId="77777777" w:rsidR="00FB3387" w:rsidRPr="00897613" w:rsidRDefault="00FB3387">
            <w:pPr>
              <w:pStyle w:val="Caption"/>
              <w:keepNext/>
            </w:pPr>
            <w:r w:rsidRPr="00897613">
              <w:t>Bảng đặc tả dữ liệu đầu ra</w:t>
            </w:r>
          </w:p>
          <w:tbl>
            <w:tblPr>
              <w:tblStyle w:val="TableGrid"/>
              <w:tblW w:w="8378" w:type="dxa"/>
              <w:jc w:val="center"/>
              <w:tblLook w:val="04A0" w:firstRow="1" w:lastRow="0" w:firstColumn="1" w:lastColumn="0" w:noHBand="0" w:noVBand="1"/>
            </w:tblPr>
            <w:tblGrid>
              <w:gridCol w:w="624"/>
              <w:gridCol w:w="1346"/>
              <w:gridCol w:w="2232"/>
              <w:gridCol w:w="2680"/>
              <w:gridCol w:w="1496"/>
            </w:tblGrid>
            <w:tr w:rsidR="00290B59" w:rsidRPr="00897613" w14:paraId="0C2ECEE5" w14:textId="77777777" w:rsidTr="00290B59">
              <w:trPr>
                <w:cnfStyle w:val="100000000000" w:firstRow="1" w:lastRow="0" w:firstColumn="0" w:lastColumn="0" w:oddVBand="0" w:evenVBand="0" w:oddHBand="0" w:evenHBand="0" w:firstRowFirstColumn="0" w:firstRowLastColumn="0" w:lastRowFirstColumn="0" w:lastRowLastColumn="0"/>
                <w:jc w:val="center"/>
              </w:trPr>
              <w:tc>
                <w:tcPr>
                  <w:tcW w:w="624"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762EDFEF" w14:textId="77777777" w:rsidR="00FB3387" w:rsidRPr="00897613" w:rsidRDefault="00FB3387">
                  <w:pPr>
                    <w:widowControl w:val="0"/>
                    <w:ind w:left="4"/>
                    <w:jc w:val="center"/>
                    <w:rPr>
                      <w:b w:val="0"/>
                      <w:bCs/>
                    </w:rPr>
                  </w:pPr>
                  <w:r w:rsidRPr="00897613">
                    <w:rPr>
                      <w:bCs/>
                    </w:rPr>
                    <w:t>No</w:t>
                  </w:r>
                </w:p>
              </w:tc>
              <w:tc>
                <w:tcPr>
                  <w:tcW w:w="1346"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7F51CA35" w14:textId="77777777" w:rsidR="00FB3387" w:rsidRPr="00897613" w:rsidRDefault="00FB3387">
                  <w:pPr>
                    <w:widowControl w:val="0"/>
                    <w:ind w:left="4"/>
                    <w:jc w:val="center"/>
                    <w:rPr>
                      <w:b w:val="0"/>
                      <w:bCs/>
                    </w:rPr>
                  </w:pPr>
                  <w:r w:rsidRPr="00897613">
                    <w:rPr>
                      <w:bCs/>
                    </w:rPr>
                    <w:t>Trường dữ liệu</w:t>
                  </w:r>
                </w:p>
              </w:tc>
              <w:tc>
                <w:tcPr>
                  <w:tcW w:w="2232"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7FC75327" w14:textId="77777777" w:rsidR="00FB3387" w:rsidRPr="00897613" w:rsidRDefault="00FB3387">
                  <w:pPr>
                    <w:widowControl w:val="0"/>
                    <w:ind w:left="4"/>
                    <w:jc w:val="center"/>
                    <w:rPr>
                      <w:b w:val="0"/>
                      <w:bCs/>
                    </w:rPr>
                  </w:pPr>
                  <w:r w:rsidRPr="00897613">
                    <w:rPr>
                      <w:bCs/>
                    </w:rPr>
                    <w:t>Mô tả</w:t>
                  </w:r>
                </w:p>
              </w:tc>
              <w:tc>
                <w:tcPr>
                  <w:tcW w:w="2680"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1CCE01C5" w14:textId="77777777" w:rsidR="00FB3387" w:rsidRPr="00897613" w:rsidRDefault="00FB3387">
                  <w:pPr>
                    <w:widowControl w:val="0"/>
                    <w:ind w:left="4"/>
                    <w:jc w:val="center"/>
                    <w:rPr>
                      <w:b w:val="0"/>
                      <w:bCs/>
                    </w:rPr>
                  </w:pPr>
                  <w:r w:rsidRPr="00897613">
                    <w:rPr>
                      <w:bCs/>
                    </w:rPr>
                    <w:t>Định dạng hiển thị</w:t>
                  </w:r>
                </w:p>
              </w:tc>
              <w:tc>
                <w:tcPr>
                  <w:tcW w:w="1496"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tbl>
                  <w:tblPr>
                    <w:tblW w:w="0" w:type="auto"/>
                    <w:tblCellSpacing w:w="15" w:type="dxa"/>
                    <w:tblLook w:val="04A0" w:firstRow="1" w:lastRow="0" w:firstColumn="1" w:lastColumn="0" w:noHBand="0" w:noVBand="1"/>
                  </w:tblPr>
                  <w:tblGrid>
                    <w:gridCol w:w="661"/>
                  </w:tblGrid>
                  <w:tr w:rsidR="00FB3387" w:rsidRPr="00897613" w14:paraId="34CC4DD6" w14:textId="77777777">
                    <w:trPr>
                      <w:tblHeader/>
                      <w:tblCellSpacing w:w="15" w:type="dxa"/>
                    </w:trPr>
                    <w:tc>
                      <w:tcPr>
                        <w:tcW w:w="0" w:type="auto"/>
                        <w:tcMar>
                          <w:top w:w="15" w:type="dxa"/>
                          <w:left w:w="15" w:type="dxa"/>
                          <w:bottom w:w="15" w:type="dxa"/>
                          <w:right w:w="15" w:type="dxa"/>
                        </w:tcMar>
                        <w:vAlign w:val="center"/>
                        <w:hideMark/>
                      </w:tcPr>
                      <w:p w14:paraId="2626AD1F" w14:textId="77777777" w:rsidR="00FB3387" w:rsidRPr="00897613" w:rsidRDefault="00FB3387">
                        <w:pPr>
                          <w:widowControl w:val="0"/>
                          <w:autoSpaceDE w:val="0"/>
                          <w:autoSpaceDN w:val="0"/>
                          <w:ind w:left="4"/>
                          <w:jc w:val="center"/>
                          <w:rPr>
                            <w:b/>
                            <w:bCs/>
                            <w:kern w:val="2"/>
                            <w:lang w:eastAsia="vi-VN"/>
                          </w:rPr>
                        </w:pPr>
                        <w:r w:rsidRPr="00897613">
                          <w:rPr>
                            <w:b/>
                            <w:bCs/>
                            <w:kern w:val="2"/>
                            <w:lang w:eastAsia="vi-VN"/>
                          </w:rPr>
                          <w:t>Ví dụ</w:t>
                        </w:r>
                      </w:p>
                    </w:tc>
                  </w:tr>
                </w:tbl>
                <w:p w14:paraId="1CD2E0D6" w14:textId="77777777" w:rsidR="00FB3387" w:rsidRPr="00897613" w:rsidRDefault="00FB3387">
                  <w:pPr>
                    <w:widowControl w:val="0"/>
                    <w:ind w:left="4"/>
                    <w:jc w:val="center"/>
                    <w:rPr>
                      <w:b w:val="0"/>
                      <w:bCs/>
                      <w:vanish/>
                    </w:rPr>
                  </w:pPr>
                </w:p>
                <w:tbl>
                  <w:tblPr>
                    <w:tblW w:w="0" w:type="auto"/>
                    <w:tblCellSpacing w:w="15" w:type="dxa"/>
                    <w:tblLook w:val="04A0" w:firstRow="1" w:lastRow="0" w:firstColumn="1" w:lastColumn="0" w:noHBand="0" w:noVBand="1"/>
                  </w:tblPr>
                  <w:tblGrid>
                    <w:gridCol w:w="96"/>
                  </w:tblGrid>
                  <w:tr w:rsidR="00FB3387" w:rsidRPr="00897613" w14:paraId="14965855" w14:textId="77777777">
                    <w:trPr>
                      <w:tblCellSpacing w:w="15" w:type="dxa"/>
                      <w:hidden/>
                    </w:trPr>
                    <w:tc>
                      <w:tcPr>
                        <w:tcW w:w="0" w:type="auto"/>
                        <w:tcMar>
                          <w:top w:w="15" w:type="dxa"/>
                          <w:left w:w="15" w:type="dxa"/>
                          <w:bottom w:w="15" w:type="dxa"/>
                          <w:right w:w="15" w:type="dxa"/>
                        </w:tcMar>
                        <w:vAlign w:val="center"/>
                        <w:hideMark/>
                      </w:tcPr>
                      <w:p w14:paraId="61084044" w14:textId="77777777" w:rsidR="00FB3387" w:rsidRPr="00897613" w:rsidRDefault="00FB3387">
                        <w:pPr>
                          <w:rPr>
                            <w:b/>
                            <w:bCs/>
                            <w:vanish/>
                          </w:rPr>
                        </w:pPr>
                      </w:p>
                    </w:tc>
                  </w:tr>
                </w:tbl>
                <w:p w14:paraId="66C7705F" w14:textId="77777777" w:rsidR="00FB3387" w:rsidRPr="00897613" w:rsidRDefault="00FB3387">
                  <w:pPr>
                    <w:widowControl w:val="0"/>
                    <w:ind w:left="4"/>
                    <w:jc w:val="center"/>
                    <w:rPr>
                      <w:b w:val="0"/>
                      <w:bCs/>
                    </w:rPr>
                  </w:pPr>
                </w:p>
              </w:tc>
            </w:tr>
            <w:tr w:rsidR="00290B59" w:rsidRPr="00897613" w14:paraId="74D968D8" w14:textId="77777777" w:rsidTr="00290B59">
              <w:trPr>
                <w:jc w:val="center"/>
              </w:trPr>
              <w:tc>
                <w:tcPr>
                  <w:tcW w:w="624" w:type="dxa"/>
                  <w:tcBorders>
                    <w:top w:val="single" w:sz="4" w:space="0" w:color="auto"/>
                    <w:left w:val="single" w:sz="4" w:space="0" w:color="auto"/>
                    <w:bottom w:val="single" w:sz="4" w:space="0" w:color="auto"/>
                    <w:right w:val="single" w:sz="4" w:space="0" w:color="auto"/>
                  </w:tcBorders>
                  <w:vAlign w:val="center"/>
                </w:tcPr>
                <w:p w14:paraId="7AC3ED9F" w14:textId="77777777" w:rsidR="00FB3387" w:rsidRPr="00897613" w:rsidRDefault="00FB3387" w:rsidP="00912A3D">
                  <w:pPr>
                    <w:pStyle w:val="ListParagraph"/>
                    <w:numPr>
                      <w:ilvl w:val="0"/>
                      <w:numId w:val="38"/>
                    </w:numPr>
                    <w:autoSpaceDE w:val="0"/>
                    <w:autoSpaceDN w:val="0"/>
                    <w:spacing w:before="60" w:after="0" w:line="240" w:lineRule="auto"/>
                    <w:jc w:val="center"/>
                  </w:pPr>
                </w:p>
              </w:tc>
              <w:tc>
                <w:tcPr>
                  <w:tcW w:w="1346" w:type="dxa"/>
                  <w:tcBorders>
                    <w:top w:val="single" w:sz="4" w:space="0" w:color="auto"/>
                    <w:left w:val="single" w:sz="4" w:space="0" w:color="auto"/>
                    <w:bottom w:val="single" w:sz="4" w:space="0" w:color="auto"/>
                    <w:right w:val="single" w:sz="4" w:space="0" w:color="auto"/>
                  </w:tcBorders>
                  <w:vAlign w:val="center"/>
                  <w:hideMark/>
                </w:tcPr>
                <w:p w14:paraId="497FE313" w14:textId="77777777" w:rsidR="00FB3387" w:rsidRPr="00897613" w:rsidRDefault="00FB3387">
                  <w:pPr>
                    <w:rPr>
                      <w:lang w:val="en-US"/>
                    </w:rPr>
                  </w:pPr>
                  <w:r w:rsidRPr="00897613">
                    <w:rPr>
                      <w:lang w:val="en-US"/>
                    </w:rPr>
                    <w:t>Trạng thái thanh toán</w:t>
                  </w:r>
                </w:p>
              </w:tc>
              <w:tc>
                <w:tcPr>
                  <w:tcW w:w="2232" w:type="dxa"/>
                  <w:tcBorders>
                    <w:top w:val="single" w:sz="4" w:space="0" w:color="auto"/>
                    <w:left w:val="single" w:sz="4" w:space="0" w:color="auto"/>
                    <w:bottom w:val="single" w:sz="4" w:space="0" w:color="auto"/>
                    <w:right w:val="single" w:sz="4" w:space="0" w:color="auto"/>
                  </w:tcBorders>
                  <w:vAlign w:val="center"/>
                  <w:hideMark/>
                </w:tcPr>
                <w:p w14:paraId="4A37228C" w14:textId="77777777" w:rsidR="00FB3387" w:rsidRPr="00897613" w:rsidRDefault="00FB3387">
                  <w:pPr>
                    <w:rPr>
                      <w:lang w:val="en-US"/>
                    </w:rPr>
                  </w:pPr>
                  <w:r w:rsidRPr="00897613">
                    <w:rPr>
                      <w:lang w:val="en-US"/>
                    </w:rPr>
                    <w:t>Kết quả giao dịch</w:t>
                  </w:r>
                </w:p>
              </w:tc>
              <w:tc>
                <w:tcPr>
                  <w:tcW w:w="2680" w:type="dxa"/>
                  <w:tcBorders>
                    <w:top w:val="single" w:sz="4" w:space="0" w:color="auto"/>
                    <w:left w:val="single" w:sz="4" w:space="0" w:color="auto"/>
                    <w:bottom w:val="single" w:sz="4" w:space="0" w:color="auto"/>
                    <w:right w:val="single" w:sz="4" w:space="0" w:color="auto"/>
                  </w:tcBorders>
                  <w:vAlign w:val="center"/>
                  <w:hideMark/>
                </w:tcPr>
                <w:p w14:paraId="40353C1C" w14:textId="77777777" w:rsidR="00FB3387" w:rsidRPr="00897613" w:rsidRDefault="00FB3387">
                  <w:pPr>
                    <w:rPr>
                      <w:lang w:val="en-US"/>
                    </w:rPr>
                  </w:pPr>
                  <w:r w:rsidRPr="00897613">
                    <w:rPr>
                      <w:lang w:val="en-US"/>
                    </w:rPr>
                    <w:t>Thông báo trạng thái</w:t>
                  </w:r>
                </w:p>
              </w:tc>
              <w:tc>
                <w:tcPr>
                  <w:tcW w:w="1496" w:type="dxa"/>
                  <w:tcBorders>
                    <w:top w:val="single" w:sz="4" w:space="0" w:color="auto"/>
                    <w:left w:val="single" w:sz="4" w:space="0" w:color="auto"/>
                    <w:bottom w:val="single" w:sz="4" w:space="0" w:color="auto"/>
                    <w:right w:val="single" w:sz="4" w:space="0" w:color="auto"/>
                  </w:tcBorders>
                  <w:vAlign w:val="center"/>
                  <w:hideMark/>
                </w:tcPr>
                <w:p w14:paraId="554FE38D" w14:textId="77777777" w:rsidR="00FB3387" w:rsidRPr="00897613" w:rsidRDefault="00FB3387">
                  <w:pPr>
                    <w:rPr>
                      <w:lang w:val="en-US"/>
                    </w:rPr>
                  </w:pPr>
                  <w:r w:rsidRPr="00897613">
                    <w:rPr>
                      <w:lang w:val="en-US"/>
                    </w:rPr>
                    <w:t>“You have paid successfully”</w:t>
                  </w:r>
                </w:p>
              </w:tc>
            </w:tr>
          </w:tbl>
          <w:p w14:paraId="53981164" w14:textId="77777777" w:rsidR="00FB3387" w:rsidRPr="00897613" w:rsidRDefault="00FB3387">
            <w:pPr>
              <w:rPr>
                <w:b w:val="0"/>
                <w:bCs/>
              </w:rPr>
            </w:pPr>
          </w:p>
          <w:p w14:paraId="0BE00AF7" w14:textId="77777777" w:rsidR="00FB3387" w:rsidRPr="00897613" w:rsidRDefault="00FB3387" w:rsidP="00912A3D">
            <w:pPr>
              <w:pStyle w:val="ListParagraph"/>
              <w:numPr>
                <w:ilvl w:val="0"/>
                <w:numId w:val="42"/>
              </w:numPr>
              <w:autoSpaceDE w:val="0"/>
              <w:autoSpaceDN w:val="0"/>
              <w:spacing w:before="120" w:line="288" w:lineRule="auto"/>
              <w:rPr>
                <w:b w:val="0"/>
                <w:bCs/>
              </w:rPr>
            </w:pPr>
            <w:r w:rsidRPr="00897613">
              <w:rPr>
                <w:bCs/>
              </w:rPr>
              <w:t>Hậu điều kiện (nếu có)</w:t>
            </w:r>
          </w:p>
          <w:p w14:paraId="2D114CD8" w14:textId="77777777" w:rsidR="00FB3387" w:rsidRPr="00290B59" w:rsidRDefault="00FB3387">
            <w:pPr>
              <w:pStyle w:val="ListParagraph"/>
              <w:ind w:left="360"/>
              <w:rPr>
                <w:b w:val="0"/>
                <w:bCs/>
              </w:rPr>
            </w:pPr>
            <w:r w:rsidRPr="00290B59">
              <w:rPr>
                <w:b w:val="0"/>
                <w:bCs/>
              </w:rPr>
              <w:t>-  Kết quả giao dịch của sinh viên được cập nhật thành công vào cơ sở dữ liệu.</w:t>
            </w:r>
          </w:p>
          <w:p w14:paraId="0BBDCD45" w14:textId="77777777" w:rsidR="00FB3387" w:rsidRPr="00897613" w:rsidRDefault="00FB3387">
            <w:pPr>
              <w:pStyle w:val="ListParagraph"/>
              <w:ind w:left="360"/>
            </w:pPr>
            <w:r w:rsidRPr="00290B59">
              <w:rPr>
                <w:b w:val="0"/>
                <w:bCs/>
              </w:rPr>
              <w:t>-  Thông tin học phí thanh toán thành công được hiển thị chính xác</w:t>
            </w:r>
          </w:p>
        </w:tc>
      </w:tr>
    </w:tbl>
    <w:p w14:paraId="27B4B02E" w14:textId="6EC0FFB2" w:rsidR="00FB3387" w:rsidRPr="00897613" w:rsidRDefault="00290B59" w:rsidP="002239AC">
      <w:pPr>
        <w:pStyle w:val="Heading3"/>
        <w:numPr>
          <w:ilvl w:val="2"/>
          <w:numId w:val="64"/>
        </w:numPr>
      </w:pPr>
      <w:bookmarkStart w:id="62" w:name="_Toc186524651"/>
      <w:r>
        <w:t xml:space="preserve">Đặc tả use case </w:t>
      </w:r>
      <w:r w:rsidRPr="002239AC">
        <w:t>0</w:t>
      </w:r>
      <w:r>
        <w:t>10</w:t>
      </w:r>
      <w:bookmarkEnd w:id="62"/>
    </w:p>
    <w:tbl>
      <w:tblPr>
        <w:tblStyle w:val="TableGrid"/>
        <w:tblW w:w="9311" w:type="dxa"/>
        <w:tblLook w:val="04A0" w:firstRow="1" w:lastRow="0" w:firstColumn="1" w:lastColumn="0" w:noHBand="0" w:noVBand="1"/>
      </w:tblPr>
      <w:tblGrid>
        <w:gridCol w:w="9311"/>
      </w:tblGrid>
      <w:tr w:rsidR="00FB3387" w:rsidRPr="00897613" w14:paraId="0FF60899" w14:textId="77777777" w:rsidTr="002239AC">
        <w:trPr>
          <w:cnfStyle w:val="100000000000" w:firstRow="1" w:lastRow="0" w:firstColumn="0" w:lastColumn="0" w:oddVBand="0" w:evenVBand="0" w:oddHBand="0" w:evenHBand="0" w:firstRowFirstColumn="0" w:firstRowLastColumn="0" w:lastRowFirstColumn="0" w:lastRowLastColumn="0"/>
        </w:trPr>
        <w:tc>
          <w:tcPr>
            <w:tcW w:w="9311" w:type="dxa"/>
            <w:tcBorders>
              <w:top w:val="single" w:sz="4" w:space="0" w:color="auto"/>
              <w:left w:val="single" w:sz="4" w:space="0" w:color="auto"/>
              <w:bottom w:val="single" w:sz="4" w:space="0" w:color="auto"/>
              <w:right w:val="single" w:sz="4" w:space="0" w:color="auto"/>
            </w:tcBorders>
          </w:tcPr>
          <w:bookmarkEnd w:id="61"/>
          <w:p w14:paraId="59D7A615" w14:textId="77777777" w:rsidR="00FB3387" w:rsidRPr="00290B59" w:rsidRDefault="00FB3387">
            <w:pPr>
              <w:jc w:val="center"/>
              <w:rPr>
                <w:b w:val="0"/>
                <w:bCs/>
                <w:sz w:val="32"/>
                <w:szCs w:val="32"/>
              </w:rPr>
            </w:pPr>
            <w:r w:rsidRPr="00290B59">
              <w:rPr>
                <w:bCs/>
                <w:sz w:val="32"/>
                <w:szCs w:val="32"/>
              </w:rPr>
              <w:t>Use Case “Đăng ký lớp”</w:t>
            </w:r>
          </w:p>
          <w:p w14:paraId="410B5782" w14:textId="77777777" w:rsidR="00FB3387" w:rsidRPr="00897613" w:rsidRDefault="00FB3387" w:rsidP="00912A3D">
            <w:pPr>
              <w:numPr>
                <w:ilvl w:val="0"/>
                <w:numId w:val="40"/>
              </w:numPr>
              <w:autoSpaceDE w:val="0"/>
              <w:autoSpaceDN w:val="0"/>
              <w:spacing w:before="120" w:line="288" w:lineRule="auto"/>
              <w:contextualSpacing/>
              <w:rPr>
                <w:b w:val="0"/>
                <w:bCs/>
              </w:rPr>
            </w:pPr>
            <w:r w:rsidRPr="00897613">
              <w:rPr>
                <w:bCs/>
              </w:rPr>
              <w:t>Mã use case</w:t>
            </w:r>
          </w:p>
          <w:p w14:paraId="6B28F4EF" w14:textId="28372801" w:rsidR="00FB3387" w:rsidRPr="002239AC" w:rsidRDefault="00FB3387">
            <w:pPr>
              <w:ind w:left="720"/>
              <w:contextualSpacing/>
              <w:rPr>
                <w:b w:val="0"/>
              </w:rPr>
            </w:pPr>
            <w:r w:rsidRPr="00290B59">
              <w:rPr>
                <w:b w:val="0"/>
                <w:bCs/>
              </w:rPr>
              <w:t>UC0</w:t>
            </w:r>
            <w:r w:rsidRPr="00290B59">
              <w:rPr>
                <w:b w:val="0"/>
                <w:bCs/>
                <w:lang w:val="en-US"/>
              </w:rPr>
              <w:t>1</w:t>
            </w:r>
            <w:r>
              <w:rPr>
                <w:b w:val="0"/>
              </w:rPr>
              <w:t>0</w:t>
            </w:r>
          </w:p>
          <w:p w14:paraId="1D496572" w14:textId="77777777" w:rsidR="00FB3387" w:rsidRPr="00897613" w:rsidRDefault="00FB3387" w:rsidP="00912A3D">
            <w:pPr>
              <w:numPr>
                <w:ilvl w:val="0"/>
                <w:numId w:val="40"/>
              </w:numPr>
              <w:autoSpaceDE w:val="0"/>
              <w:autoSpaceDN w:val="0"/>
              <w:spacing w:before="120" w:line="288" w:lineRule="auto"/>
              <w:contextualSpacing/>
              <w:rPr>
                <w:b w:val="0"/>
                <w:bCs/>
              </w:rPr>
            </w:pPr>
            <w:r w:rsidRPr="00897613">
              <w:rPr>
                <w:bCs/>
              </w:rPr>
              <w:t>Mô tả ngắn gọn</w:t>
            </w:r>
          </w:p>
          <w:p w14:paraId="23C57A31" w14:textId="77777777" w:rsidR="00FB3387" w:rsidRPr="00290B59" w:rsidRDefault="00FB3387">
            <w:pPr>
              <w:ind w:left="720"/>
              <w:contextualSpacing/>
              <w:rPr>
                <w:b w:val="0"/>
                <w:bCs/>
              </w:rPr>
            </w:pPr>
            <w:r w:rsidRPr="00290B59">
              <w:rPr>
                <w:b w:val="0"/>
                <w:bCs/>
              </w:rPr>
              <w:t>Trường hợp sử dụng này mô tả sự tương tác giữa học sinh, hệ thống khi học sinh muốn đăng ký vào một lớp học.</w:t>
            </w:r>
          </w:p>
          <w:p w14:paraId="69ED70FB" w14:textId="77777777" w:rsidR="00FB3387" w:rsidRPr="00897613" w:rsidRDefault="00FB3387" w:rsidP="00912A3D">
            <w:pPr>
              <w:numPr>
                <w:ilvl w:val="0"/>
                <w:numId w:val="40"/>
              </w:numPr>
              <w:autoSpaceDE w:val="0"/>
              <w:autoSpaceDN w:val="0"/>
              <w:spacing w:before="120" w:line="288" w:lineRule="auto"/>
              <w:contextualSpacing/>
              <w:rPr>
                <w:b w:val="0"/>
                <w:bCs/>
              </w:rPr>
            </w:pPr>
            <w:r w:rsidRPr="00897613">
              <w:rPr>
                <w:bCs/>
              </w:rPr>
              <w:t>Tác nhân</w:t>
            </w:r>
          </w:p>
          <w:p w14:paraId="55143C73" w14:textId="77777777" w:rsidR="00FB3387" w:rsidRPr="00290B59" w:rsidRDefault="00FB3387">
            <w:pPr>
              <w:ind w:left="360"/>
              <w:contextualSpacing/>
              <w:rPr>
                <w:b w:val="0"/>
              </w:rPr>
            </w:pPr>
            <w:r w:rsidRPr="00290B59">
              <w:rPr>
                <w:b w:val="0"/>
              </w:rPr>
              <w:t>- Học sinh: Người đăng ký vào lớp học bằng cách nhập mã lớp.</w:t>
            </w:r>
          </w:p>
          <w:p w14:paraId="045FFDDE" w14:textId="77777777" w:rsidR="00FB3387" w:rsidRPr="00290B59" w:rsidRDefault="00FB3387">
            <w:pPr>
              <w:ind w:left="360"/>
              <w:contextualSpacing/>
              <w:rPr>
                <w:b w:val="0"/>
              </w:rPr>
            </w:pPr>
            <w:r w:rsidRPr="00290B59">
              <w:rPr>
                <w:b w:val="0"/>
              </w:rPr>
              <w:t>- Admin: Tạo khóa học và lớp học.</w:t>
            </w:r>
          </w:p>
          <w:p w14:paraId="719AEB50" w14:textId="77777777" w:rsidR="00FB3387" w:rsidRPr="00897613" w:rsidRDefault="00FB3387" w:rsidP="00912A3D">
            <w:pPr>
              <w:numPr>
                <w:ilvl w:val="0"/>
                <w:numId w:val="40"/>
              </w:numPr>
              <w:autoSpaceDE w:val="0"/>
              <w:autoSpaceDN w:val="0"/>
              <w:spacing w:before="120" w:line="288" w:lineRule="auto"/>
              <w:contextualSpacing/>
              <w:rPr>
                <w:b w:val="0"/>
                <w:bCs/>
              </w:rPr>
            </w:pPr>
            <w:r w:rsidRPr="00897613">
              <w:rPr>
                <w:bCs/>
              </w:rPr>
              <w:t>Tiền điều kiện</w:t>
            </w:r>
          </w:p>
          <w:p w14:paraId="5F4248B5" w14:textId="77777777" w:rsidR="00FB3387" w:rsidRPr="00290B59" w:rsidRDefault="00FB3387">
            <w:pPr>
              <w:ind w:left="360"/>
              <w:contextualSpacing/>
              <w:rPr>
                <w:b w:val="0"/>
                <w:bCs/>
              </w:rPr>
            </w:pPr>
            <w:r w:rsidRPr="00290B59">
              <w:rPr>
                <w:b w:val="0"/>
                <w:bCs/>
              </w:rPr>
              <w:t>-  Admin đã tạo các khóa học và lớp học.</w:t>
            </w:r>
          </w:p>
          <w:p w14:paraId="0CEC3022" w14:textId="77777777" w:rsidR="00FB3387" w:rsidRPr="00290B59" w:rsidRDefault="00FB3387">
            <w:pPr>
              <w:ind w:left="360"/>
              <w:contextualSpacing/>
              <w:rPr>
                <w:b w:val="0"/>
                <w:bCs/>
              </w:rPr>
            </w:pPr>
            <w:r w:rsidRPr="00290B59">
              <w:rPr>
                <w:b w:val="0"/>
                <w:bCs/>
              </w:rPr>
              <w:t>-  Học sinh đăng nhập vào hệ thống và có quyền đăng ký lớp học.</w:t>
            </w:r>
          </w:p>
          <w:p w14:paraId="5BFF3CCD" w14:textId="77777777" w:rsidR="00FB3387" w:rsidRPr="00897613" w:rsidRDefault="00FB3387" w:rsidP="00912A3D">
            <w:pPr>
              <w:numPr>
                <w:ilvl w:val="0"/>
                <w:numId w:val="40"/>
              </w:numPr>
              <w:autoSpaceDE w:val="0"/>
              <w:autoSpaceDN w:val="0"/>
              <w:spacing w:before="120" w:line="288" w:lineRule="auto"/>
              <w:contextualSpacing/>
              <w:rPr>
                <w:b w:val="0"/>
                <w:bCs/>
              </w:rPr>
            </w:pPr>
            <w:r w:rsidRPr="00897613">
              <w:rPr>
                <w:bCs/>
              </w:rPr>
              <w:t>Luồng sự kiện cơ sở</w:t>
            </w:r>
          </w:p>
          <w:p w14:paraId="69CC6401" w14:textId="77777777" w:rsidR="00FB3387" w:rsidRPr="00290B59" w:rsidRDefault="00FB3387" w:rsidP="00912A3D">
            <w:pPr>
              <w:pStyle w:val="ListParagraph"/>
              <w:numPr>
                <w:ilvl w:val="0"/>
                <w:numId w:val="41"/>
              </w:numPr>
              <w:autoSpaceDE w:val="0"/>
              <w:autoSpaceDN w:val="0"/>
              <w:spacing w:before="120" w:line="288" w:lineRule="auto"/>
              <w:rPr>
                <w:b w:val="0"/>
                <w:bCs/>
              </w:rPr>
            </w:pPr>
            <w:r w:rsidRPr="00290B59">
              <w:rPr>
                <w:b w:val="0"/>
                <w:bCs/>
              </w:rPr>
              <w:t>Học sinh: Lựa chọn "Đăng ký lớp".</w:t>
            </w:r>
          </w:p>
          <w:p w14:paraId="61256AE7" w14:textId="77777777" w:rsidR="00FB3387" w:rsidRPr="00290B59" w:rsidRDefault="00FB3387" w:rsidP="00912A3D">
            <w:pPr>
              <w:pStyle w:val="ListParagraph"/>
              <w:numPr>
                <w:ilvl w:val="0"/>
                <w:numId w:val="41"/>
              </w:numPr>
              <w:autoSpaceDE w:val="0"/>
              <w:autoSpaceDN w:val="0"/>
              <w:spacing w:before="120" w:line="288" w:lineRule="auto"/>
              <w:rPr>
                <w:b w:val="0"/>
                <w:bCs/>
              </w:rPr>
            </w:pPr>
            <w:r w:rsidRPr="00290B59">
              <w:rPr>
                <w:b w:val="0"/>
                <w:bCs/>
              </w:rPr>
              <w:t>Học sinh: Nhập mã lớp.</w:t>
            </w:r>
          </w:p>
          <w:p w14:paraId="73831960" w14:textId="77777777" w:rsidR="00FB3387" w:rsidRPr="00290B59" w:rsidRDefault="00FB3387" w:rsidP="00912A3D">
            <w:pPr>
              <w:pStyle w:val="ListParagraph"/>
              <w:numPr>
                <w:ilvl w:val="0"/>
                <w:numId w:val="41"/>
              </w:numPr>
              <w:autoSpaceDE w:val="0"/>
              <w:autoSpaceDN w:val="0"/>
              <w:spacing w:before="120" w:line="288" w:lineRule="auto"/>
              <w:rPr>
                <w:b w:val="0"/>
                <w:bCs/>
              </w:rPr>
            </w:pPr>
            <w:r w:rsidRPr="00290B59">
              <w:rPr>
                <w:b w:val="0"/>
                <w:bCs/>
              </w:rPr>
              <w:t>Hệ thống: Kiểm tra mã lớp.</w:t>
            </w:r>
          </w:p>
          <w:p w14:paraId="07716294" w14:textId="77777777" w:rsidR="00FB3387" w:rsidRPr="00290B59" w:rsidRDefault="00FB3387">
            <w:pPr>
              <w:pStyle w:val="ListParagraph"/>
              <w:ind w:left="1080"/>
              <w:rPr>
                <w:b w:val="0"/>
                <w:bCs/>
              </w:rPr>
            </w:pPr>
            <w:r w:rsidRPr="00290B59">
              <w:rPr>
                <w:b w:val="0"/>
                <w:bCs/>
              </w:rPr>
              <w:t>Nếu mã lớp không tồn tại, hệ thống báo mã không hợp lệ và chờ nhập lại.</w:t>
            </w:r>
          </w:p>
          <w:p w14:paraId="23DF6E0E" w14:textId="77777777" w:rsidR="00FB3387" w:rsidRPr="00290B59" w:rsidRDefault="00FB3387" w:rsidP="00912A3D">
            <w:pPr>
              <w:pStyle w:val="ListParagraph"/>
              <w:numPr>
                <w:ilvl w:val="0"/>
                <w:numId w:val="41"/>
              </w:numPr>
              <w:autoSpaceDE w:val="0"/>
              <w:autoSpaceDN w:val="0"/>
              <w:spacing w:before="120" w:line="288" w:lineRule="auto"/>
              <w:rPr>
                <w:b w:val="0"/>
                <w:bCs/>
              </w:rPr>
            </w:pPr>
            <w:r w:rsidRPr="00290B59">
              <w:rPr>
                <w:b w:val="0"/>
                <w:bCs/>
              </w:rPr>
              <w:t>Hệ thống: Kiểm tra trùng thời khóa biểu (nếu mã lớp tồn tại).</w:t>
            </w:r>
          </w:p>
          <w:p w14:paraId="4D8DE1F5" w14:textId="77777777" w:rsidR="00FB3387" w:rsidRPr="00290B59" w:rsidRDefault="00FB3387">
            <w:pPr>
              <w:pStyle w:val="ListParagraph"/>
              <w:ind w:left="1080"/>
              <w:rPr>
                <w:b w:val="0"/>
                <w:bCs/>
              </w:rPr>
            </w:pPr>
            <w:r w:rsidRPr="00290B59">
              <w:rPr>
                <w:b w:val="0"/>
                <w:bCs/>
              </w:rPr>
              <w:t>Nếu trùng thời khóa biểu, báo lỗi và chờ nhập lại.</w:t>
            </w:r>
          </w:p>
          <w:p w14:paraId="572249CC" w14:textId="77777777" w:rsidR="00FB3387" w:rsidRPr="00290B59" w:rsidRDefault="00FB3387" w:rsidP="00912A3D">
            <w:pPr>
              <w:pStyle w:val="ListParagraph"/>
              <w:numPr>
                <w:ilvl w:val="0"/>
                <w:numId w:val="41"/>
              </w:numPr>
              <w:autoSpaceDE w:val="0"/>
              <w:autoSpaceDN w:val="0"/>
              <w:spacing w:before="120" w:line="288" w:lineRule="auto"/>
              <w:rPr>
                <w:b w:val="0"/>
                <w:bCs/>
              </w:rPr>
            </w:pPr>
            <w:r w:rsidRPr="00290B59">
              <w:rPr>
                <w:b w:val="0"/>
                <w:bCs/>
              </w:rPr>
              <w:t>Hệ thống: Nếu lớp hợp lệ, hiển thị thông tin lớp.</w:t>
            </w:r>
          </w:p>
          <w:p w14:paraId="5975F01F" w14:textId="77777777" w:rsidR="00FB3387" w:rsidRPr="00290B59" w:rsidRDefault="00FB3387" w:rsidP="00912A3D">
            <w:pPr>
              <w:pStyle w:val="ListParagraph"/>
              <w:numPr>
                <w:ilvl w:val="0"/>
                <w:numId w:val="41"/>
              </w:numPr>
              <w:autoSpaceDE w:val="0"/>
              <w:autoSpaceDN w:val="0"/>
              <w:spacing w:before="120" w:line="288" w:lineRule="auto"/>
              <w:rPr>
                <w:b w:val="0"/>
                <w:bCs/>
              </w:rPr>
            </w:pPr>
            <w:r w:rsidRPr="00290B59">
              <w:rPr>
                <w:b w:val="0"/>
                <w:bCs/>
              </w:rPr>
              <w:t>Hệ thống: Lưu thông tin đăng ký vào cơ sở dữ liệu.</w:t>
            </w:r>
          </w:p>
          <w:p w14:paraId="1C89CD60" w14:textId="77777777" w:rsidR="00FB3387" w:rsidRPr="00897613" w:rsidRDefault="00FB3387" w:rsidP="00912A3D">
            <w:pPr>
              <w:numPr>
                <w:ilvl w:val="0"/>
                <w:numId w:val="40"/>
              </w:numPr>
              <w:autoSpaceDE w:val="0"/>
              <w:autoSpaceDN w:val="0"/>
              <w:spacing w:before="120" w:line="288" w:lineRule="auto"/>
              <w:contextualSpacing/>
              <w:rPr>
                <w:b w:val="0"/>
                <w:bCs/>
              </w:rPr>
            </w:pPr>
            <w:r w:rsidRPr="00897613">
              <w:rPr>
                <w:bCs/>
              </w:rPr>
              <w:t>Luồng sự kiện thay thế</w:t>
            </w:r>
          </w:p>
          <w:p w14:paraId="6D9895DE" w14:textId="77777777" w:rsidR="00FB3387" w:rsidRPr="00897613" w:rsidRDefault="00FB3387">
            <w:pPr>
              <w:keepNext/>
              <w:rPr>
                <w:b w:val="0"/>
              </w:rPr>
            </w:pPr>
            <w:r w:rsidRPr="00897613">
              <w:t>Bảng N-Các luồng sự kiện thay thế cho thứ tự UC Place</w:t>
            </w:r>
          </w:p>
          <w:tbl>
            <w:tblPr>
              <w:tblStyle w:val="TableGrid"/>
              <w:tblW w:w="0" w:type="auto"/>
              <w:tblLook w:val="04A0" w:firstRow="1" w:lastRow="0" w:firstColumn="1" w:lastColumn="0" w:noHBand="0" w:noVBand="1"/>
            </w:tblPr>
            <w:tblGrid>
              <w:gridCol w:w="643"/>
              <w:gridCol w:w="1161"/>
              <w:gridCol w:w="1566"/>
              <w:gridCol w:w="2576"/>
              <w:gridCol w:w="3079"/>
            </w:tblGrid>
            <w:tr w:rsidR="00FB3387" w:rsidRPr="00897613" w14:paraId="60A24CD7" w14:textId="77777777">
              <w:trPr>
                <w:cnfStyle w:val="100000000000" w:firstRow="1" w:lastRow="0" w:firstColumn="0" w:lastColumn="0" w:oddVBand="0" w:evenVBand="0" w:oddHBand="0" w:evenHBand="0" w:firstRowFirstColumn="0" w:firstRowLastColumn="0" w:lastRowFirstColumn="0" w:lastRowLastColumn="0"/>
                <w:trHeight w:val="456"/>
              </w:trPr>
              <w:tc>
                <w:tcPr>
                  <w:tcW w:w="643" w:type="dxa"/>
                  <w:tcBorders>
                    <w:top w:val="single" w:sz="4" w:space="0" w:color="auto"/>
                    <w:left w:val="single" w:sz="4" w:space="0" w:color="auto"/>
                    <w:bottom w:val="single" w:sz="4" w:space="0" w:color="auto"/>
                    <w:right w:val="single" w:sz="4" w:space="0" w:color="auto"/>
                  </w:tcBorders>
                  <w:shd w:val="clear" w:color="auto" w:fill="9CC2E5"/>
                  <w:hideMark/>
                </w:tcPr>
                <w:p w14:paraId="11BA561E" w14:textId="77777777" w:rsidR="00FB3387" w:rsidRPr="00897613" w:rsidRDefault="00FB3387">
                  <w:pPr>
                    <w:jc w:val="center"/>
                    <w:rPr>
                      <w:b w:val="0"/>
                      <w:bCs/>
                    </w:rPr>
                  </w:pPr>
                  <w:r w:rsidRPr="00897613">
                    <w:rPr>
                      <w:bCs/>
                    </w:rPr>
                    <w:t>No</w:t>
                  </w:r>
                </w:p>
              </w:tc>
              <w:tc>
                <w:tcPr>
                  <w:tcW w:w="1161" w:type="dxa"/>
                  <w:tcBorders>
                    <w:top w:val="single" w:sz="4" w:space="0" w:color="auto"/>
                    <w:left w:val="single" w:sz="4" w:space="0" w:color="auto"/>
                    <w:bottom w:val="single" w:sz="4" w:space="0" w:color="auto"/>
                    <w:right w:val="single" w:sz="4" w:space="0" w:color="auto"/>
                  </w:tcBorders>
                  <w:shd w:val="clear" w:color="auto" w:fill="9CC2E5"/>
                  <w:hideMark/>
                </w:tcPr>
                <w:p w14:paraId="3486891A" w14:textId="77777777" w:rsidR="00FB3387" w:rsidRPr="00897613" w:rsidRDefault="00FB3387">
                  <w:pPr>
                    <w:jc w:val="center"/>
                    <w:rPr>
                      <w:b w:val="0"/>
                      <w:bCs/>
                    </w:rPr>
                  </w:pPr>
                  <w:r w:rsidRPr="00897613">
                    <w:rPr>
                      <w:bCs/>
                    </w:rPr>
                    <w:t>Vị trí</w:t>
                  </w:r>
                </w:p>
              </w:tc>
              <w:tc>
                <w:tcPr>
                  <w:tcW w:w="1566" w:type="dxa"/>
                  <w:tcBorders>
                    <w:top w:val="single" w:sz="4" w:space="0" w:color="auto"/>
                    <w:left w:val="single" w:sz="4" w:space="0" w:color="auto"/>
                    <w:bottom w:val="single" w:sz="4" w:space="0" w:color="auto"/>
                    <w:right w:val="single" w:sz="4" w:space="0" w:color="auto"/>
                  </w:tcBorders>
                  <w:shd w:val="clear" w:color="auto" w:fill="9CC2E5"/>
                  <w:hideMark/>
                </w:tcPr>
                <w:p w14:paraId="284679DF" w14:textId="77777777" w:rsidR="00FB3387" w:rsidRPr="00897613" w:rsidRDefault="00FB3387">
                  <w:pPr>
                    <w:jc w:val="center"/>
                    <w:rPr>
                      <w:b w:val="0"/>
                      <w:bCs/>
                    </w:rPr>
                  </w:pPr>
                  <w:r w:rsidRPr="00897613">
                    <w:rPr>
                      <w:bCs/>
                    </w:rPr>
                    <w:t>Điều kiện</w:t>
                  </w:r>
                </w:p>
              </w:tc>
              <w:tc>
                <w:tcPr>
                  <w:tcW w:w="2576" w:type="dxa"/>
                  <w:tcBorders>
                    <w:top w:val="single" w:sz="4" w:space="0" w:color="auto"/>
                    <w:left w:val="single" w:sz="4" w:space="0" w:color="auto"/>
                    <w:bottom w:val="single" w:sz="4" w:space="0" w:color="auto"/>
                    <w:right w:val="single" w:sz="4" w:space="0" w:color="auto"/>
                  </w:tcBorders>
                  <w:shd w:val="clear" w:color="auto" w:fill="9CC2E5"/>
                  <w:hideMark/>
                </w:tcPr>
                <w:p w14:paraId="32BE282B" w14:textId="77777777" w:rsidR="00FB3387" w:rsidRPr="00897613" w:rsidRDefault="00FB3387">
                  <w:pPr>
                    <w:jc w:val="center"/>
                    <w:rPr>
                      <w:b w:val="0"/>
                      <w:bCs/>
                    </w:rPr>
                  </w:pPr>
                  <w:r w:rsidRPr="00897613">
                    <w:rPr>
                      <w:bCs/>
                    </w:rPr>
                    <w:t>Hành động</w:t>
                  </w:r>
                </w:p>
              </w:tc>
              <w:tc>
                <w:tcPr>
                  <w:tcW w:w="3079" w:type="dxa"/>
                  <w:tcBorders>
                    <w:top w:val="single" w:sz="4" w:space="0" w:color="auto"/>
                    <w:left w:val="single" w:sz="4" w:space="0" w:color="auto"/>
                    <w:bottom w:val="single" w:sz="4" w:space="0" w:color="auto"/>
                    <w:right w:val="single" w:sz="4" w:space="0" w:color="auto"/>
                  </w:tcBorders>
                  <w:shd w:val="clear" w:color="auto" w:fill="9CC2E5"/>
                  <w:hideMark/>
                </w:tcPr>
                <w:p w14:paraId="4417D063" w14:textId="77777777" w:rsidR="00FB3387" w:rsidRPr="00897613" w:rsidRDefault="00FB3387">
                  <w:pPr>
                    <w:jc w:val="center"/>
                    <w:rPr>
                      <w:b w:val="0"/>
                      <w:bCs/>
                    </w:rPr>
                  </w:pPr>
                  <w:r w:rsidRPr="00897613">
                    <w:rPr>
                      <w:bCs/>
                    </w:rPr>
                    <w:t>Vị trí quay lui</w:t>
                  </w:r>
                </w:p>
              </w:tc>
            </w:tr>
            <w:tr w:rsidR="00FB3387" w:rsidRPr="00897613" w14:paraId="30E0CDB0" w14:textId="77777777">
              <w:trPr>
                <w:trHeight w:val="990"/>
              </w:trPr>
              <w:tc>
                <w:tcPr>
                  <w:tcW w:w="643" w:type="dxa"/>
                  <w:tcBorders>
                    <w:top w:val="single" w:sz="4" w:space="0" w:color="auto"/>
                    <w:left w:val="single" w:sz="4" w:space="0" w:color="auto"/>
                    <w:bottom w:val="single" w:sz="4" w:space="0" w:color="auto"/>
                    <w:right w:val="single" w:sz="4" w:space="0" w:color="auto"/>
                  </w:tcBorders>
                </w:tcPr>
                <w:p w14:paraId="4D6ABD01" w14:textId="77777777" w:rsidR="00FB3387" w:rsidRPr="00897613" w:rsidRDefault="00FB3387" w:rsidP="00912A3D">
                  <w:pPr>
                    <w:numPr>
                      <w:ilvl w:val="0"/>
                      <w:numId w:val="36"/>
                    </w:numPr>
                    <w:autoSpaceDE w:val="0"/>
                    <w:autoSpaceDN w:val="0"/>
                    <w:spacing w:before="120" w:line="288" w:lineRule="auto"/>
                    <w:contextualSpacing/>
                  </w:pPr>
                </w:p>
              </w:tc>
              <w:tc>
                <w:tcPr>
                  <w:tcW w:w="1161" w:type="dxa"/>
                  <w:tcBorders>
                    <w:top w:val="single" w:sz="4" w:space="0" w:color="auto"/>
                    <w:left w:val="single" w:sz="4" w:space="0" w:color="auto"/>
                    <w:bottom w:val="single" w:sz="4" w:space="0" w:color="auto"/>
                    <w:right w:val="single" w:sz="4" w:space="0" w:color="auto"/>
                  </w:tcBorders>
                  <w:hideMark/>
                </w:tcPr>
                <w:p w14:paraId="12E1B498" w14:textId="77777777" w:rsidR="00FB3387" w:rsidRPr="00897613" w:rsidRDefault="00FB3387">
                  <w:pPr>
                    <w:rPr>
                      <w:lang w:val="en-US"/>
                    </w:rPr>
                  </w:pPr>
                  <w:r w:rsidRPr="00897613">
                    <w:t xml:space="preserve">Bước </w:t>
                  </w:r>
                  <w:r w:rsidRPr="00897613">
                    <w:rPr>
                      <w:lang w:val="en-US"/>
                    </w:rPr>
                    <w:t>3</w:t>
                  </w:r>
                </w:p>
              </w:tc>
              <w:tc>
                <w:tcPr>
                  <w:tcW w:w="1566" w:type="dxa"/>
                  <w:tcBorders>
                    <w:top w:val="single" w:sz="4" w:space="0" w:color="auto"/>
                    <w:left w:val="single" w:sz="4" w:space="0" w:color="auto"/>
                    <w:bottom w:val="single" w:sz="4" w:space="0" w:color="auto"/>
                    <w:right w:val="single" w:sz="4" w:space="0" w:color="auto"/>
                  </w:tcBorders>
                  <w:hideMark/>
                </w:tcPr>
                <w:p w14:paraId="77D9EDE7" w14:textId="77777777" w:rsidR="00FB3387" w:rsidRPr="00897613" w:rsidRDefault="00FB3387">
                  <w:r w:rsidRPr="00897613">
                    <w:t xml:space="preserve">Nếu </w:t>
                  </w:r>
                  <w:r w:rsidRPr="00897613">
                    <w:rPr>
                      <w:lang w:val="en-US"/>
                    </w:rPr>
                    <w:t>mã lớp</w:t>
                  </w:r>
                  <w:r w:rsidRPr="00897613">
                    <w:t xml:space="preserve"> không hợp lệ</w:t>
                  </w:r>
                </w:p>
              </w:tc>
              <w:tc>
                <w:tcPr>
                  <w:tcW w:w="2576" w:type="dxa"/>
                  <w:tcBorders>
                    <w:top w:val="single" w:sz="4" w:space="0" w:color="auto"/>
                    <w:left w:val="single" w:sz="4" w:space="0" w:color="auto"/>
                    <w:bottom w:val="single" w:sz="4" w:space="0" w:color="auto"/>
                    <w:right w:val="single" w:sz="4" w:space="0" w:color="auto"/>
                  </w:tcBorders>
                  <w:hideMark/>
                </w:tcPr>
                <w:p w14:paraId="7E88AA14" w14:textId="77777777" w:rsidR="00FB3387" w:rsidRPr="00897613" w:rsidRDefault="00FB3387">
                  <w:pPr>
                    <w:ind w:left="360"/>
                    <w:contextualSpacing/>
                  </w:pPr>
                  <w:r w:rsidRPr="00897613">
                    <w:t>Hệ thống hiển thị thông báo lỗi và chờ nhập lại</w:t>
                  </w:r>
                </w:p>
              </w:tc>
              <w:tc>
                <w:tcPr>
                  <w:tcW w:w="3079" w:type="dxa"/>
                  <w:tcBorders>
                    <w:top w:val="single" w:sz="4" w:space="0" w:color="auto"/>
                    <w:left w:val="single" w:sz="4" w:space="0" w:color="auto"/>
                    <w:bottom w:val="single" w:sz="4" w:space="0" w:color="auto"/>
                    <w:right w:val="single" w:sz="4" w:space="0" w:color="auto"/>
                  </w:tcBorders>
                  <w:hideMark/>
                </w:tcPr>
                <w:p w14:paraId="5BF1C883" w14:textId="77777777" w:rsidR="00FB3387" w:rsidRPr="00897613" w:rsidRDefault="00FB3387">
                  <w:pPr>
                    <w:rPr>
                      <w:lang w:val="en-US"/>
                    </w:rPr>
                  </w:pPr>
                  <w:r w:rsidRPr="00897613">
                    <w:t xml:space="preserve">Quay lại bước </w:t>
                  </w:r>
                  <w:r w:rsidRPr="00897613">
                    <w:rPr>
                      <w:lang w:val="en-US"/>
                    </w:rPr>
                    <w:t>2</w:t>
                  </w:r>
                </w:p>
                <w:p w14:paraId="65A61E2F" w14:textId="77777777" w:rsidR="00FB3387" w:rsidRPr="00897613" w:rsidRDefault="00FB3387">
                  <w:pPr>
                    <w:rPr>
                      <w:lang w:val="en-US"/>
                    </w:rPr>
                  </w:pPr>
                </w:p>
              </w:tc>
            </w:tr>
            <w:tr w:rsidR="00FB3387" w:rsidRPr="00897613" w14:paraId="034306C3" w14:textId="77777777">
              <w:trPr>
                <w:trHeight w:val="1108"/>
              </w:trPr>
              <w:tc>
                <w:tcPr>
                  <w:tcW w:w="643" w:type="dxa"/>
                  <w:tcBorders>
                    <w:top w:val="single" w:sz="4" w:space="0" w:color="auto"/>
                    <w:left w:val="single" w:sz="4" w:space="0" w:color="auto"/>
                    <w:bottom w:val="single" w:sz="4" w:space="0" w:color="auto"/>
                    <w:right w:val="single" w:sz="4" w:space="0" w:color="auto"/>
                  </w:tcBorders>
                </w:tcPr>
                <w:p w14:paraId="3B3F9FE5" w14:textId="77777777" w:rsidR="00FB3387" w:rsidRPr="00897613" w:rsidRDefault="00FB3387" w:rsidP="00912A3D">
                  <w:pPr>
                    <w:numPr>
                      <w:ilvl w:val="0"/>
                      <w:numId w:val="36"/>
                    </w:numPr>
                    <w:autoSpaceDE w:val="0"/>
                    <w:autoSpaceDN w:val="0"/>
                    <w:spacing w:before="120" w:line="288" w:lineRule="auto"/>
                    <w:contextualSpacing/>
                  </w:pPr>
                </w:p>
              </w:tc>
              <w:tc>
                <w:tcPr>
                  <w:tcW w:w="1161" w:type="dxa"/>
                  <w:tcBorders>
                    <w:top w:val="single" w:sz="4" w:space="0" w:color="auto"/>
                    <w:left w:val="single" w:sz="4" w:space="0" w:color="auto"/>
                    <w:bottom w:val="single" w:sz="4" w:space="0" w:color="auto"/>
                    <w:right w:val="single" w:sz="4" w:space="0" w:color="auto"/>
                  </w:tcBorders>
                </w:tcPr>
                <w:p w14:paraId="12E5EE8F" w14:textId="77777777" w:rsidR="00FB3387" w:rsidRPr="00897613" w:rsidRDefault="00FB3387">
                  <w:pPr>
                    <w:rPr>
                      <w:lang w:val="en-US"/>
                    </w:rPr>
                  </w:pPr>
                  <w:r w:rsidRPr="00897613">
                    <w:rPr>
                      <w:lang w:val="en-US"/>
                    </w:rPr>
                    <w:t>Bước 4</w:t>
                  </w:r>
                </w:p>
              </w:tc>
              <w:tc>
                <w:tcPr>
                  <w:tcW w:w="1566" w:type="dxa"/>
                  <w:tcBorders>
                    <w:top w:val="single" w:sz="4" w:space="0" w:color="auto"/>
                    <w:left w:val="single" w:sz="4" w:space="0" w:color="auto"/>
                    <w:bottom w:val="single" w:sz="4" w:space="0" w:color="auto"/>
                    <w:right w:val="single" w:sz="4" w:space="0" w:color="auto"/>
                  </w:tcBorders>
                </w:tcPr>
                <w:p w14:paraId="19FD99AD" w14:textId="77777777" w:rsidR="00FB3387" w:rsidRPr="00897613" w:rsidRDefault="00FB3387">
                  <w:pPr>
                    <w:rPr>
                      <w:lang w:val="en-US"/>
                    </w:rPr>
                  </w:pPr>
                  <w:r w:rsidRPr="00897613">
                    <w:rPr>
                      <w:lang w:val="en-US"/>
                    </w:rPr>
                    <w:t>Nếu trùng thời khóa biểu</w:t>
                  </w:r>
                </w:p>
              </w:tc>
              <w:tc>
                <w:tcPr>
                  <w:tcW w:w="2576" w:type="dxa"/>
                  <w:tcBorders>
                    <w:top w:val="single" w:sz="4" w:space="0" w:color="auto"/>
                    <w:left w:val="single" w:sz="4" w:space="0" w:color="auto"/>
                    <w:bottom w:val="single" w:sz="4" w:space="0" w:color="auto"/>
                    <w:right w:val="single" w:sz="4" w:space="0" w:color="auto"/>
                  </w:tcBorders>
                </w:tcPr>
                <w:p w14:paraId="30FD3E64" w14:textId="77777777" w:rsidR="00FB3387" w:rsidRPr="00897613" w:rsidRDefault="00FB3387">
                  <w:pPr>
                    <w:ind w:left="360"/>
                    <w:contextualSpacing/>
                  </w:pPr>
                  <w:r w:rsidRPr="00897613">
                    <w:t>Hệ thống hiển thị thông báo lỗi và chờ nhập lại</w:t>
                  </w:r>
                </w:p>
              </w:tc>
              <w:tc>
                <w:tcPr>
                  <w:tcW w:w="3079" w:type="dxa"/>
                  <w:tcBorders>
                    <w:top w:val="single" w:sz="4" w:space="0" w:color="auto"/>
                    <w:left w:val="single" w:sz="4" w:space="0" w:color="auto"/>
                    <w:bottom w:val="single" w:sz="4" w:space="0" w:color="auto"/>
                    <w:right w:val="single" w:sz="4" w:space="0" w:color="auto"/>
                  </w:tcBorders>
                </w:tcPr>
                <w:p w14:paraId="7E4F532C" w14:textId="77777777" w:rsidR="00FB3387" w:rsidRPr="00897613" w:rsidRDefault="00FB3387">
                  <w:pPr>
                    <w:rPr>
                      <w:lang w:val="en-US"/>
                    </w:rPr>
                  </w:pPr>
                  <w:r w:rsidRPr="00897613">
                    <w:t xml:space="preserve">Quay lại bước </w:t>
                  </w:r>
                  <w:r w:rsidRPr="00897613">
                    <w:rPr>
                      <w:lang w:val="en-US"/>
                    </w:rPr>
                    <w:t>2</w:t>
                  </w:r>
                </w:p>
                <w:p w14:paraId="4436BED0" w14:textId="77777777" w:rsidR="00FB3387" w:rsidRPr="00897613" w:rsidRDefault="00FB3387"/>
              </w:tc>
            </w:tr>
          </w:tbl>
          <w:p w14:paraId="3D67081C" w14:textId="77777777" w:rsidR="00FB3387" w:rsidRPr="00897613" w:rsidRDefault="00FB3387" w:rsidP="00912A3D">
            <w:pPr>
              <w:numPr>
                <w:ilvl w:val="0"/>
                <w:numId w:val="40"/>
              </w:numPr>
              <w:autoSpaceDE w:val="0"/>
              <w:autoSpaceDN w:val="0"/>
              <w:spacing w:before="120" w:line="288" w:lineRule="auto"/>
              <w:contextualSpacing/>
              <w:rPr>
                <w:b w:val="0"/>
                <w:bCs/>
              </w:rPr>
            </w:pPr>
            <w:r w:rsidRPr="00897613">
              <w:rPr>
                <w:bCs/>
              </w:rPr>
              <w:t>Dữ liệu đầu vào</w:t>
            </w:r>
          </w:p>
          <w:tbl>
            <w:tblPr>
              <w:tblStyle w:val="TableGrid"/>
              <w:tblW w:w="9032" w:type="dxa"/>
              <w:jc w:val="center"/>
              <w:tblLook w:val="04A0" w:firstRow="1" w:lastRow="0" w:firstColumn="1" w:lastColumn="0" w:noHBand="0" w:noVBand="1"/>
            </w:tblPr>
            <w:tblGrid>
              <w:gridCol w:w="1219"/>
              <w:gridCol w:w="1344"/>
              <w:gridCol w:w="1424"/>
              <w:gridCol w:w="1338"/>
              <w:gridCol w:w="1959"/>
              <w:gridCol w:w="1748"/>
            </w:tblGrid>
            <w:tr w:rsidR="00FB3387" w:rsidRPr="00897613" w14:paraId="570BD6E7" w14:textId="77777777">
              <w:trPr>
                <w:cnfStyle w:val="100000000000" w:firstRow="1" w:lastRow="0" w:firstColumn="0" w:lastColumn="0" w:oddVBand="0" w:evenVBand="0" w:oddHBand="0" w:evenHBand="0" w:firstRowFirstColumn="0" w:firstRowLastColumn="0" w:lastRowFirstColumn="0" w:lastRowLastColumn="0"/>
                <w:jc w:val="center"/>
              </w:trPr>
              <w:tc>
                <w:tcPr>
                  <w:tcW w:w="1219" w:type="dxa"/>
                  <w:tcBorders>
                    <w:top w:val="single" w:sz="4" w:space="0" w:color="auto"/>
                    <w:left w:val="single" w:sz="4" w:space="0" w:color="auto"/>
                    <w:bottom w:val="single" w:sz="4" w:space="0" w:color="auto"/>
                    <w:right w:val="single" w:sz="4" w:space="0" w:color="auto"/>
                  </w:tcBorders>
                  <w:shd w:val="clear" w:color="auto" w:fill="A8D08D"/>
                  <w:vAlign w:val="center"/>
                  <w:hideMark/>
                </w:tcPr>
                <w:p w14:paraId="34AEE687" w14:textId="77777777" w:rsidR="00FB3387" w:rsidRPr="00897613" w:rsidRDefault="00FB3387">
                  <w:pPr>
                    <w:rPr>
                      <w:b w:val="0"/>
                      <w:bCs/>
                    </w:rPr>
                  </w:pPr>
                  <w:r w:rsidRPr="00897613">
                    <w:rPr>
                      <w:bCs/>
                    </w:rPr>
                    <w:t>No</w:t>
                  </w:r>
                </w:p>
              </w:tc>
              <w:tc>
                <w:tcPr>
                  <w:tcW w:w="1344" w:type="dxa"/>
                  <w:tcBorders>
                    <w:top w:val="single" w:sz="4" w:space="0" w:color="auto"/>
                    <w:left w:val="single" w:sz="4" w:space="0" w:color="auto"/>
                    <w:bottom w:val="single" w:sz="4" w:space="0" w:color="auto"/>
                    <w:right w:val="single" w:sz="4" w:space="0" w:color="auto"/>
                  </w:tcBorders>
                  <w:shd w:val="clear" w:color="auto" w:fill="A8D08D"/>
                  <w:vAlign w:val="center"/>
                  <w:hideMark/>
                </w:tcPr>
                <w:p w14:paraId="34CE970B" w14:textId="77777777" w:rsidR="00FB3387" w:rsidRPr="00897613" w:rsidRDefault="00FB3387">
                  <w:pPr>
                    <w:rPr>
                      <w:b w:val="0"/>
                      <w:bCs/>
                    </w:rPr>
                  </w:pPr>
                  <w:r w:rsidRPr="00897613">
                    <w:rPr>
                      <w:bCs/>
                    </w:rPr>
                    <w:t>Trường dữ liệu</w:t>
                  </w:r>
                </w:p>
              </w:tc>
              <w:tc>
                <w:tcPr>
                  <w:tcW w:w="1424" w:type="dxa"/>
                  <w:tcBorders>
                    <w:top w:val="single" w:sz="4" w:space="0" w:color="auto"/>
                    <w:left w:val="single" w:sz="4" w:space="0" w:color="auto"/>
                    <w:bottom w:val="single" w:sz="4" w:space="0" w:color="auto"/>
                    <w:right w:val="single" w:sz="4" w:space="0" w:color="auto"/>
                  </w:tcBorders>
                  <w:shd w:val="clear" w:color="auto" w:fill="A8D08D"/>
                  <w:vAlign w:val="center"/>
                  <w:hideMark/>
                </w:tcPr>
                <w:p w14:paraId="74855E34" w14:textId="77777777" w:rsidR="00FB3387" w:rsidRPr="00897613" w:rsidRDefault="00FB3387">
                  <w:pPr>
                    <w:jc w:val="center"/>
                    <w:rPr>
                      <w:b w:val="0"/>
                      <w:bCs/>
                    </w:rPr>
                  </w:pPr>
                  <w:r w:rsidRPr="00897613">
                    <w:rPr>
                      <w:bCs/>
                    </w:rPr>
                    <w:t>Mô tả</w:t>
                  </w:r>
                </w:p>
              </w:tc>
              <w:tc>
                <w:tcPr>
                  <w:tcW w:w="1338" w:type="dxa"/>
                  <w:tcBorders>
                    <w:top w:val="single" w:sz="4" w:space="0" w:color="auto"/>
                    <w:left w:val="single" w:sz="4" w:space="0" w:color="auto"/>
                    <w:bottom w:val="single" w:sz="4" w:space="0" w:color="auto"/>
                    <w:right w:val="single" w:sz="4" w:space="0" w:color="auto"/>
                  </w:tcBorders>
                  <w:shd w:val="clear" w:color="auto" w:fill="A8D08D"/>
                  <w:vAlign w:val="center"/>
                  <w:hideMark/>
                </w:tcPr>
                <w:p w14:paraId="3B7BEF98" w14:textId="77777777" w:rsidR="00FB3387" w:rsidRPr="00897613" w:rsidRDefault="00FB3387">
                  <w:pPr>
                    <w:jc w:val="center"/>
                    <w:rPr>
                      <w:b w:val="0"/>
                      <w:bCs/>
                    </w:rPr>
                  </w:pPr>
                  <w:r w:rsidRPr="00897613">
                    <w:rPr>
                      <w:bCs/>
                    </w:rPr>
                    <w:t>Bắt buộc</w:t>
                  </w:r>
                </w:p>
              </w:tc>
              <w:tc>
                <w:tcPr>
                  <w:tcW w:w="1959" w:type="dxa"/>
                  <w:tcBorders>
                    <w:top w:val="single" w:sz="4" w:space="0" w:color="auto"/>
                    <w:left w:val="single" w:sz="4" w:space="0" w:color="auto"/>
                    <w:bottom w:val="single" w:sz="4" w:space="0" w:color="auto"/>
                    <w:right w:val="single" w:sz="4" w:space="0" w:color="auto"/>
                  </w:tcBorders>
                  <w:shd w:val="clear" w:color="auto" w:fill="A8D08D"/>
                  <w:vAlign w:val="center"/>
                  <w:hideMark/>
                </w:tcPr>
                <w:p w14:paraId="1CA37A0E" w14:textId="77777777" w:rsidR="00FB3387" w:rsidRPr="00897613" w:rsidRDefault="00FB3387">
                  <w:pPr>
                    <w:jc w:val="center"/>
                    <w:rPr>
                      <w:b w:val="0"/>
                      <w:bCs/>
                    </w:rPr>
                  </w:pPr>
                  <w:r w:rsidRPr="00897613">
                    <w:rPr>
                      <w:bCs/>
                    </w:rPr>
                    <w:t>Điều kiện hợp lệ</w:t>
                  </w:r>
                </w:p>
              </w:tc>
              <w:tc>
                <w:tcPr>
                  <w:tcW w:w="1748" w:type="dxa"/>
                  <w:tcBorders>
                    <w:top w:val="single" w:sz="4" w:space="0" w:color="auto"/>
                    <w:left w:val="single" w:sz="4" w:space="0" w:color="auto"/>
                    <w:bottom w:val="single" w:sz="4" w:space="0" w:color="auto"/>
                    <w:right w:val="single" w:sz="4" w:space="0" w:color="auto"/>
                  </w:tcBorders>
                  <w:shd w:val="clear" w:color="auto" w:fill="A8D08D"/>
                  <w:vAlign w:val="center"/>
                  <w:hideMark/>
                </w:tcPr>
                <w:p w14:paraId="468E2AC6" w14:textId="77777777" w:rsidR="00FB3387" w:rsidRPr="00897613" w:rsidRDefault="00FB3387">
                  <w:pPr>
                    <w:jc w:val="center"/>
                    <w:rPr>
                      <w:b w:val="0"/>
                      <w:bCs/>
                    </w:rPr>
                  </w:pPr>
                  <w:r w:rsidRPr="00897613">
                    <w:rPr>
                      <w:bCs/>
                    </w:rPr>
                    <w:t>Ví dụ</w:t>
                  </w:r>
                </w:p>
              </w:tc>
            </w:tr>
            <w:tr w:rsidR="00FB3387" w:rsidRPr="00897613" w14:paraId="510F8559" w14:textId="77777777">
              <w:trPr>
                <w:jc w:val="center"/>
              </w:trPr>
              <w:tc>
                <w:tcPr>
                  <w:tcW w:w="1219" w:type="dxa"/>
                  <w:tcBorders>
                    <w:top w:val="single" w:sz="4" w:space="0" w:color="auto"/>
                    <w:left w:val="single" w:sz="4" w:space="0" w:color="auto"/>
                    <w:bottom w:val="single" w:sz="4" w:space="0" w:color="auto"/>
                    <w:right w:val="single" w:sz="4" w:space="0" w:color="auto"/>
                  </w:tcBorders>
                  <w:vAlign w:val="center"/>
                </w:tcPr>
                <w:p w14:paraId="7C40481C" w14:textId="77777777" w:rsidR="00FB3387" w:rsidRPr="00897613" w:rsidRDefault="00FB3387" w:rsidP="00912A3D">
                  <w:pPr>
                    <w:numPr>
                      <w:ilvl w:val="0"/>
                      <w:numId w:val="37"/>
                    </w:numPr>
                    <w:autoSpaceDE w:val="0"/>
                    <w:autoSpaceDN w:val="0"/>
                    <w:spacing w:before="120" w:line="288" w:lineRule="auto"/>
                  </w:pPr>
                </w:p>
              </w:tc>
              <w:tc>
                <w:tcPr>
                  <w:tcW w:w="1344" w:type="dxa"/>
                  <w:tcBorders>
                    <w:top w:val="single" w:sz="4" w:space="0" w:color="auto"/>
                    <w:left w:val="single" w:sz="4" w:space="0" w:color="auto"/>
                    <w:bottom w:val="single" w:sz="4" w:space="0" w:color="auto"/>
                    <w:right w:val="single" w:sz="4" w:space="0" w:color="auto"/>
                  </w:tcBorders>
                  <w:vAlign w:val="center"/>
                  <w:hideMark/>
                </w:tcPr>
                <w:p w14:paraId="491B6577" w14:textId="77777777" w:rsidR="00FB3387" w:rsidRPr="00897613" w:rsidRDefault="00FB3387">
                  <w:pPr>
                    <w:rPr>
                      <w:lang w:val="en-US"/>
                    </w:rPr>
                  </w:pPr>
                  <w:r w:rsidRPr="00897613">
                    <w:rPr>
                      <w:lang w:val="en-US"/>
                    </w:rPr>
                    <w:t>Mã lớp</w:t>
                  </w:r>
                </w:p>
              </w:tc>
              <w:tc>
                <w:tcPr>
                  <w:tcW w:w="1424" w:type="dxa"/>
                  <w:tcBorders>
                    <w:top w:val="single" w:sz="4" w:space="0" w:color="auto"/>
                    <w:left w:val="single" w:sz="4" w:space="0" w:color="auto"/>
                    <w:bottom w:val="single" w:sz="4" w:space="0" w:color="auto"/>
                    <w:right w:val="single" w:sz="4" w:space="0" w:color="auto"/>
                  </w:tcBorders>
                  <w:vAlign w:val="center"/>
                  <w:hideMark/>
                </w:tcPr>
                <w:p w14:paraId="3B10537B" w14:textId="77777777" w:rsidR="00FB3387" w:rsidRPr="00897613" w:rsidRDefault="00FB3387">
                  <w:pPr>
                    <w:rPr>
                      <w:lang w:val="en-US"/>
                    </w:rPr>
                  </w:pPr>
                  <w:r w:rsidRPr="00897613">
                    <w:rPr>
                      <w:lang w:val="en-US"/>
                    </w:rPr>
                    <w:t>Mã của lớp học</w:t>
                  </w:r>
                </w:p>
              </w:tc>
              <w:tc>
                <w:tcPr>
                  <w:tcW w:w="1338" w:type="dxa"/>
                  <w:tcBorders>
                    <w:top w:val="single" w:sz="4" w:space="0" w:color="auto"/>
                    <w:left w:val="single" w:sz="4" w:space="0" w:color="auto"/>
                    <w:bottom w:val="single" w:sz="4" w:space="0" w:color="auto"/>
                    <w:right w:val="single" w:sz="4" w:space="0" w:color="auto"/>
                  </w:tcBorders>
                  <w:vAlign w:val="center"/>
                  <w:hideMark/>
                </w:tcPr>
                <w:p w14:paraId="7C5F79EF" w14:textId="77777777" w:rsidR="00FB3387" w:rsidRPr="00897613" w:rsidRDefault="00FB3387">
                  <w:r w:rsidRPr="00897613">
                    <w:t>Có</w:t>
                  </w:r>
                </w:p>
              </w:tc>
              <w:tc>
                <w:tcPr>
                  <w:tcW w:w="1959" w:type="dxa"/>
                  <w:tcBorders>
                    <w:top w:val="single" w:sz="4" w:space="0" w:color="auto"/>
                    <w:left w:val="single" w:sz="4" w:space="0" w:color="auto"/>
                    <w:bottom w:val="single" w:sz="4" w:space="0" w:color="auto"/>
                    <w:right w:val="single" w:sz="4" w:space="0" w:color="auto"/>
                  </w:tcBorders>
                  <w:vAlign w:val="center"/>
                  <w:hideMark/>
                </w:tcPr>
                <w:p w14:paraId="75D5C75F" w14:textId="77777777" w:rsidR="00FB3387" w:rsidRPr="00897613" w:rsidRDefault="00FB3387">
                  <w:r w:rsidRPr="00897613">
                    <w:t>Lớp học phải tồn tại, không trùng thời khóa biểu</w:t>
                  </w:r>
                </w:p>
              </w:tc>
              <w:tc>
                <w:tcPr>
                  <w:tcW w:w="1748" w:type="dxa"/>
                  <w:tcBorders>
                    <w:top w:val="single" w:sz="4" w:space="0" w:color="auto"/>
                    <w:left w:val="single" w:sz="4" w:space="0" w:color="auto"/>
                    <w:bottom w:val="single" w:sz="4" w:space="0" w:color="auto"/>
                    <w:right w:val="single" w:sz="4" w:space="0" w:color="auto"/>
                  </w:tcBorders>
                  <w:vAlign w:val="center"/>
                  <w:hideMark/>
                </w:tcPr>
                <w:p w14:paraId="254E89F7" w14:textId="77777777" w:rsidR="00FB3387" w:rsidRPr="00897613" w:rsidRDefault="00FB3387">
                  <w:r w:rsidRPr="00897613">
                    <w:t>156001</w:t>
                  </w:r>
                </w:p>
              </w:tc>
            </w:tr>
          </w:tbl>
          <w:p w14:paraId="5B7B7F26" w14:textId="77777777" w:rsidR="00FB3387" w:rsidRPr="00897613" w:rsidRDefault="00FB3387">
            <w:pPr>
              <w:ind w:left="360"/>
              <w:contextualSpacing/>
              <w:rPr>
                <w:b w:val="0"/>
                <w:bCs/>
              </w:rPr>
            </w:pPr>
          </w:p>
          <w:p w14:paraId="2BC9AA26" w14:textId="77777777" w:rsidR="00FB3387" w:rsidRPr="00897613" w:rsidRDefault="00FB3387" w:rsidP="00912A3D">
            <w:pPr>
              <w:numPr>
                <w:ilvl w:val="0"/>
                <w:numId w:val="40"/>
              </w:numPr>
              <w:autoSpaceDE w:val="0"/>
              <w:autoSpaceDN w:val="0"/>
              <w:spacing w:before="120" w:line="288" w:lineRule="auto"/>
              <w:contextualSpacing/>
              <w:rPr>
                <w:b w:val="0"/>
                <w:bCs/>
              </w:rPr>
            </w:pPr>
            <w:r w:rsidRPr="00897613">
              <w:rPr>
                <w:bCs/>
              </w:rPr>
              <w:t>Dữ liệu đầu ra</w:t>
            </w:r>
          </w:p>
          <w:p w14:paraId="7291495F" w14:textId="77777777" w:rsidR="00FB3387" w:rsidRPr="00897613" w:rsidRDefault="00FB3387">
            <w:pPr>
              <w:keepNext/>
              <w:rPr>
                <w:b w:val="0"/>
              </w:rPr>
            </w:pPr>
            <w:r w:rsidRPr="00897613">
              <w:t>Bảng đặc tả dữ liệu đầu ra</w:t>
            </w:r>
          </w:p>
          <w:tbl>
            <w:tblPr>
              <w:tblStyle w:val="TableGrid"/>
              <w:tblW w:w="9085" w:type="dxa"/>
              <w:jc w:val="center"/>
              <w:tblLook w:val="04A0" w:firstRow="1" w:lastRow="0" w:firstColumn="1" w:lastColumn="0" w:noHBand="0" w:noVBand="1"/>
            </w:tblPr>
            <w:tblGrid>
              <w:gridCol w:w="625"/>
              <w:gridCol w:w="1350"/>
              <w:gridCol w:w="2250"/>
              <w:gridCol w:w="2700"/>
              <w:gridCol w:w="2160"/>
            </w:tblGrid>
            <w:tr w:rsidR="00FB3387" w:rsidRPr="00897613" w14:paraId="73A46C97" w14:textId="77777777">
              <w:trPr>
                <w:cnfStyle w:val="100000000000" w:firstRow="1" w:lastRow="0" w:firstColumn="0" w:lastColumn="0" w:oddVBand="0" w:evenVBand="0" w:oddHBand="0" w:evenHBand="0" w:firstRowFirstColumn="0" w:firstRowLastColumn="0" w:lastRowFirstColumn="0" w:lastRowLastColumn="0"/>
                <w:jc w:val="center"/>
              </w:trPr>
              <w:tc>
                <w:tcPr>
                  <w:tcW w:w="625" w:type="dxa"/>
                  <w:tcBorders>
                    <w:top w:val="single" w:sz="4" w:space="0" w:color="auto"/>
                    <w:left w:val="single" w:sz="4" w:space="0" w:color="auto"/>
                    <w:bottom w:val="single" w:sz="4" w:space="0" w:color="auto"/>
                    <w:right w:val="single" w:sz="4" w:space="0" w:color="auto"/>
                  </w:tcBorders>
                  <w:shd w:val="clear" w:color="auto" w:fill="F4B083"/>
                  <w:vAlign w:val="center"/>
                  <w:hideMark/>
                </w:tcPr>
                <w:p w14:paraId="4AB8ABFC" w14:textId="77777777" w:rsidR="00FB3387" w:rsidRPr="00897613" w:rsidRDefault="00FB3387">
                  <w:pPr>
                    <w:widowControl w:val="0"/>
                    <w:ind w:left="4"/>
                    <w:jc w:val="center"/>
                    <w:rPr>
                      <w:b w:val="0"/>
                      <w:bCs/>
                    </w:rPr>
                  </w:pPr>
                  <w:r w:rsidRPr="00897613">
                    <w:rPr>
                      <w:bCs/>
                    </w:rPr>
                    <w:t>No</w:t>
                  </w:r>
                </w:p>
              </w:tc>
              <w:tc>
                <w:tcPr>
                  <w:tcW w:w="1350" w:type="dxa"/>
                  <w:tcBorders>
                    <w:top w:val="single" w:sz="4" w:space="0" w:color="auto"/>
                    <w:left w:val="single" w:sz="4" w:space="0" w:color="auto"/>
                    <w:bottom w:val="single" w:sz="4" w:space="0" w:color="auto"/>
                    <w:right w:val="single" w:sz="4" w:space="0" w:color="auto"/>
                  </w:tcBorders>
                  <w:shd w:val="clear" w:color="auto" w:fill="F4B083"/>
                  <w:vAlign w:val="center"/>
                  <w:hideMark/>
                </w:tcPr>
                <w:p w14:paraId="29AAC0BC" w14:textId="77777777" w:rsidR="00FB3387" w:rsidRPr="00897613" w:rsidRDefault="00FB3387">
                  <w:pPr>
                    <w:widowControl w:val="0"/>
                    <w:ind w:left="4"/>
                    <w:jc w:val="center"/>
                    <w:rPr>
                      <w:b w:val="0"/>
                      <w:bCs/>
                    </w:rPr>
                  </w:pPr>
                  <w:r w:rsidRPr="00897613">
                    <w:rPr>
                      <w:bCs/>
                    </w:rPr>
                    <w:t>Trường dữ liệu</w:t>
                  </w:r>
                </w:p>
              </w:tc>
              <w:tc>
                <w:tcPr>
                  <w:tcW w:w="2250" w:type="dxa"/>
                  <w:tcBorders>
                    <w:top w:val="single" w:sz="4" w:space="0" w:color="auto"/>
                    <w:left w:val="single" w:sz="4" w:space="0" w:color="auto"/>
                    <w:bottom w:val="single" w:sz="4" w:space="0" w:color="auto"/>
                    <w:right w:val="single" w:sz="4" w:space="0" w:color="auto"/>
                  </w:tcBorders>
                  <w:shd w:val="clear" w:color="auto" w:fill="F4B083"/>
                  <w:vAlign w:val="center"/>
                  <w:hideMark/>
                </w:tcPr>
                <w:p w14:paraId="16B0AC23" w14:textId="77777777" w:rsidR="00FB3387" w:rsidRPr="00897613" w:rsidRDefault="00FB3387">
                  <w:pPr>
                    <w:widowControl w:val="0"/>
                    <w:ind w:left="4"/>
                    <w:jc w:val="center"/>
                    <w:rPr>
                      <w:b w:val="0"/>
                      <w:bCs/>
                    </w:rPr>
                  </w:pPr>
                  <w:r w:rsidRPr="00897613">
                    <w:rPr>
                      <w:bCs/>
                    </w:rPr>
                    <w:t>Mô tả</w:t>
                  </w:r>
                </w:p>
              </w:tc>
              <w:tc>
                <w:tcPr>
                  <w:tcW w:w="2700" w:type="dxa"/>
                  <w:tcBorders>
                    <w:top w:val="single" w:sz="4" w:space="0" w:color="auto"/>
                    <w:left w:val="single" w:sz="4" w:space="0" w:color="auto"/>
                    <w:bottom w:val="single" w:sz="4" w:space="0" w:color="auto"/>
                    <w:right w:val="single" w:sz="4" w:space="0" w:color="auto"/>
                  </w:tcBorders>
                  <w:shd w:val="clear" w:color="auto" w:fill="F4B083"/>
                  <w:vAlign w:val="center"/>
                  <w:hideMark/>
                </w:tcPr>
                <w:p w14:paraId="12C88B44" w14:textId="77777777" w:rsidR="00FB3387" w:rsidRPr="00897613" w:rsidRDefault="00FB3387">
                  <w:pPr>
                    <w:widowControl w:val="0"/>
                    <w:ind w:left="4"/>
                    <w:jc w:val="center"/>
                    <w:rPr>
                      <w:b w:val="0"/>
                      <w:bCs/>
                    </w:rPr>
                  </w:pPr>
                  <w:r w:rsidRPr="00897613">
                    <w:rPr>
                      <w:bCs/>
                    </w:rPr>
                    <w:t>Định dạng hiển thị</w:t>
                  </w:r>
                </w:p>
              </w:tc>
              <w:tc>
                <w:tcPr>
                  <w:tcW w:w="2160" w:type="dxa"/>
                  <w:tcBorders>
                    <w:top w:val="single" w:sz="4" w:space="0" w:color="auto"/>
                    <w:left w:val="single" w:sz="4" w:space="0" w:color="auto"/>
                    <w:bottom w:val="single" w:sz="4" w:space="0" w:color="auto"/>
                    <w:right w:val="single" w:sz="4" w:space="0" w:color="auto"/>
                  </w:tcBorders>
                  <w:shd w:val="clear" w:color="auto" w:fill="F4B083"/>
                  <w:vAlign w:val="center"/>
                </w:tcPr>
                <w:tbl>
                  <w:tblPr>
                    <w:tblW w:w="0" w:type="auto"/>
                    <w:tblCellSpacing w:w="15" w:type="dxa"/>
                    <w:tblLook w:val="04A0" w:firstRow="1" w:lastRow="0" w:firstColumn="1" w:lastColumn="0" w:noHBand="0" w:noVBand="1"/>
                  </w:tblPr>
                  <w:tblGrid>
                    <w:gridCol w:w="661"/>
                  </w:tblGrid>
                  <w:tr w:rsidR="00FB3387" w:rsidRPr="00897613" w14:paraId="5CD4BBEC" w14:textId="77777777">
                    <w:trPr>
                      <w:tblHeader/>
                      <w:tblCellSpacing w:w="15" w:type="dxa"/>
                    </w:trPr>
                    <w:tc>
                      <w:tcPr>
                        <w:tcW w:w="0" w:type="auto"/>
                        <w:tcMar>
                          <w:top w:w="15" w:type="dxa"/>
                          <w:left w:w="15" w:type="dxa"/>
                          <w:bottom w:w="15" w:type="dxa"/>
                          <w:right w:w="15" w:type="dxa"/>
                        </w:tcMar>
                        <w:vAlign w:val="center"/>
                        <w:hideMark/>
                      </w:tcPr>
                      <w:p w14:paraId="32936D4C" w14:textId="77777777" w:rsidR="00FB3387" w:rsidRPr="00897613" w:rsidRDefault="00FB3387">
                        <w:pPr>
                          <w:widowControl w:val="0"/>
                          <w:autoSpaceDE w:val="0"/>
                          <w:autoSpaceDN w:val="0"/>
                          <w:ind w:left="4"/>
                          <w:jc w:val="center"/>
                          <w:rPr>
                            <w:b/>
                            <w:bCs/>
                            <w:kern w:val="2"/>
                            <w:lang w:eastAsia="vi-VN"/>
                          </w:rPr>
                        </w:pPr>
                        <w:r w:rsidRPr="00897613">
                          <w:rPr>
                            <w:b/>
                            <w:bCs/>
                            <w:kern w:val="2"/>
                            <w:lang w:eastAsia="vi-VN"/>
                          </w:rPr>
                          <w:t>Ví dụ</w:t>
                        </w:r>
                      </w:p>
                    </w:tc>
                  </w:tr>
                </w:tbl>
                <w:p w14:paraId="683A393A" w14:textId="77777777" w:rsidR="00FB3387" w:rsidRPr="00897613" w:rsidRDefault="00FB3387">
                  <w:pPr>
                    <w:widowControl w:val="0"/>
                    <w:ind w:left="4"/>
                    <w:jc w:val="center"/>
                    <w:rPr>
                      <w:b w:val="0"/>
                      <w:bCs/>
                      <w:vanish/>
                    </w:rPr>
                  </w:pPr>
                </w:p>
                <w:tbl>
                  <w:tblPr>
                    <w:tblW w:w="0" w:type="auto"/>
                    <w:tblCellSpacing w:w="15" w:type="dxa"/>
                    <w:tblLook w:val="04A0" w:firstRow="1" w:lastRow="0" w:firstColumn="1" w:lastColumn="0" w:noHBand="0" w:noVBand="1"/>
                  </w:tblPr>
                  <w:tblGrid>
                    <w:gridCol w:w="96"/>
                  </w:tblGrid>
                  <w:tr w:rsidR="00FB3387" w:rsidRPr="00897613" w14:paraId="03215C12" w14:textId="77777777">
                    <w:trPr>
                      <w:tblCellSpacing w:w="15" w:type="dxa"/>
                      <w:hidden/>
                    </w:trPr>
                    <w:tc>
                      <w:tcPr>
                        <w:tcW w:w="0" w:type="auto"/>
                        <w:tcMar>
                          <w:top w:w="15" w:type="dxa"/>
                          <w:left w:w="15" w:type="dxa"/>
                          <w:bottom w:w="15" w:type="dxa"/>
                          <w:right w:w="15" w:type="dxa"/>
                        </w:tcMar>
                        <w:vAlign w:val="center"/>
                        <w:hideMark/>
                      </w:tcPr>
                      <w:p w14:paraId="1CB266E0" w14:textId="77777777" w:rsidR="00FB3387" w:rsidRPr="00897613" w:rsidRDefault="00FB3387">
                        <w:pPr>
                          <w:rPr>
                            <w:b/>
                            <w:bCs/>
                            <w:vanish/>
                          </w:rPr>
                        </w:pPr>
                      </w:p>
                    </w:tc>
                  </w:tr>
                </w:tbl>
                <w:p w14:paraId="31D5D6F6" w14:textId="77777777" w:rsidR="00FB3387" w:rsidRPr="00897613" w:rsidRDefault="00FB3387">
                  <w:pPr>
                    <w:widowControl w:val="0"/>
                    <w:ind w:left="4"/>
                    <w:jc w:val="center"/>
                    <w:rPr>
                      <w:b w:val="0"/>
                      <w:bCs/>
                    </w:rPr>
                  </w:pPr>
                </w:p>
              </w:tc>
            </w:tr>
            <w:tr w:rsidR="00FB3387" w:rsidRPr="00897613" w14:paraId="4268ED3C" w14:textId="77777777">
              <w:trPr>
                <w:jc w:val="center"/>
              </w:trPr>
              <w:tc>
                <w:tcPr>
                  <w:tcW w:w="625" w:type="dxa"/>
                  <w:tcBorders>
                    <w:top w:val="single" w:sz="4" w:space="0" w:color="auto"/>
                    <w:left w:val="single" w:sz="4" w:space="0" w:color="auto"/>
                    <w:bottom w:val="single" w:sz="4" w:space="0" w:color="auto"/>
                    <w:right w:val="single" w:sz="4" w:space="0" w:color="auto"/>
                  </w:tcBorders>
                  <w:vAlign w:val="center"/>
                </w:tcPr>
                <w:p w14:paraId="05E6C9CE" w14:textId="77777777" w:rsidR="00FB3387" w:rsidRPr="00897613" w:rsidRDefault="00FB3387" w:rsidP="00912A3D">
                  <w:pPr>
                    <w:numPr>
                      <w:ilvl w:val="0"/>
                      <w:numId w:val="38"/>
                    </w:numPr>
                    <w:autoSpaceDE w:val="0"/>
                    <w:autoSpaceDN w:val="0"/>
                    <w:spacing w:before="60" w:after="0" w:line="240" w:lineRule="auto"/>
                    <w:contextualSpacing/>
                    <w:jc w:val="cente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01D89B5D" w14:textId="77777777" w:rsidR="00FB3387" w:rsidRPr="00897613" w:rsidRDefault="00FB3387">
                  <w:r w:rsidRPr="00897613">
                    <w:t>Thông báo thành công</w:t>
                  </w:r>
                </w:p>
              </w:tc>
              <w:tc>
                <w:tcPr>
                  <w:tcW w:w="2250" w:type="dxa"/>
                  <w:tcBorders>
                    <w:top w:val="single" w:sz="4" w:space="0" w:color="auto"/>
                    <w:left w:val="single" w:sz="4" w:space="0" w:color="auto"/>
                    <w:bottom w:val="single" w:sz="4" w:space="0" w:color="auto"/>
                    <w:right w:val="single" w:sz="4" w:space="0" w:color="auto"/>
                  </w:tcBorders>
                  <w:vAlign w:val="center"/>
                  <w:hideMark/>
                </w:tcPr>
                <w:p w14:paraId="6DCCE2C0" w14:textId="77777777" w:rsidR="00FB3387" w:rsidRPr="00897613" w:rsidRDefault="00FB3387">
                  <w:r w:rsidRPr="00897613">
                    <w:t>Thông báo cập nhật điểm số thành công</w:t>
                  </w:r>
                </w:p>
              </w:tc>
              <w:tc>
                <w:tcPr>
                  <w:tcW w:w="2700" w:type="dxa"/>
                  <w:tcBorders>
                    <w:top w:val="single" w:sz="4" w:space="0" w:color="auto"/>
                    <w:left w:val="single" w:sz="4" w:space="0" w:color="auto"/>
                    <w:bottom w:val="single" w:sz="4" w:space="0" w:color="auto"/>
                    <w:right w:val="single" w:sz="4" w:space="0" w:color="auto"/>
                  </w:tcBorders>
                  <w:vAlign w:val="center"/>
                  <w:hideMark/>
                </w:tcPr>
                <w:p w14:paraId="6823C0C8" w14:textId="77777777" w:rsidR="00FB3387" w:rsidRPr="00897613" w:rsidRDefault="00FB3387">
                  <w:r w:rsidRPr="00897613">
                    <w:t>Hiển thị trên giao diện</w:t>
                  </w:r>
                </w:p>
              </w:tc>
              <w:tc>
                <w:tcPr>
                  <w:tcW w:w="2160" w:type="dxa"/>
                  <w:tcBorders>
                    <w:top w:val="single" w:sz="4" w:space="0" w:color="auto"/>
                    <w:left w:val="single" w:sz="4" w:space="0" w:color="auto"/>
                    <w:bottom w:val="single" w:sz="4" w:space="0" w:color="auto"/>
                    <w:right w:val="single" w:sz="4" w:space="0" w:color="auto"/>
                  </w:tcBorders>
                  <w:vAlign w:val="center"/>
                  <w:hideMark/>
                </w:tcPr>
                <w:p w14:paraId="3EA7B21E" w14:textId="77777777" w:rsidR="00FB3387" w:rsidRPr="00897613" w:rsidRDefault="00FB3387">
                  <w:r w:rsidRPr="00897613">
                    <w:t>"Đăng ký lớp thành công"</w:t>
                  </w:r>
                </w:p>
              </w:tc>
            </w:tr>
            <w:tr w:rsidR="00FB3387" w:rsidRPr="00897613" w14:paraId="063B7061" w14:textId="77777777">
              <w:trPr>
                <w:jc w:val="center"/>
              </w:trPr>
              <w:tc>
                <w:tcPr>
                  <w:tcW w:w="625" w:type="dxa"/>
                  <w:tcBorders>
                    <w:top w:val="single" w:sz="4" w:space="0" w:color="auto"/>
                    <w:left w:val="single" w:sz="4" w:space="0" w:color="auto"/>
                    <w:bottom w:val="single" w:sz="4" w:space="0" w:color="auto"/>
                    <w:right w:val="single" w:sz="4" w:space="0" w:color="auto"/>
                  </w:tcBorders>
                  <w:vAlign w:val="center"/>
                </w:tcPr>
                <w:p w14:paraId="4E61E373" w14:textId="77777777" w:rsidR="00FB3387" w:rsidRPr="00897613" w:rsidRDefault="00FB3387" w:rsidP="00912A3D">
                  <w:pPr>
                    <w:numPr>
                      <w:ilvl w:val="0"/>
                      <w:numId w:val="38"/>
                    </w:numPr>
                    <w:autoSpaceDE w:val="0"/>
                    <w:autoSpaceDN w:val="0"/>
                    <w:spacing w:before="60" w:after="0" w:line="240" w:lineRule="auto"/>
                    <w:contextualSpacing/>
                    <w:jc w:val="cente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1C5F85A7" w14:textId="77777777" w:rsidR="00FB3387" w:rsidRPr="00897613" w:rsidRDefault="00FB3387">
                  <w:r w:rsidRPr="00897613">
                    <w:t>Đ</w:t>
                  </w:r>
                  <w:r w:rsidRPr="00897613">
                    <w:rPr>
                      <w:lang w:val="en-US"/>
                    </w:rPr>
                    <w:t>ăng ký</w:t>
                  </w:r>
                  <w:r w:rsidRPr="00897613">
                    <w:t xml:space="preserve"> cập nhật</w:t>
                  </w:r>
                </w:p>
              </w:tc>
              <w:tc>
                <w:tcPr>
                  <w:tcW w:w="2250" w:type="dxa"/>
                  <w:tcBorders>
                    <w:top w:val="single" w:sz="4" w:space="0" w:color="auto"/>
                    <w:left w:val="single" w:sz="4" w:space="0" w:color="auto"/>
                    <w:bottom w:val="single" w:sz="4" w:space="0" w:color="auto"/>
                    <w:right w:val="single" w:sz="4" w:space="0" w:color="auto"/>
                  </w:tcBorders>
                  <w:vAlign w:val="center"/>
                  <w:hideMark/>
                </w:tcPr>
                <w:p w14:paraId="1797071A" w14:textId="77777777" w:rsidR="00FB3387" w:rsidRPr="00897613" w:rsidRDefault="00FB3387">
                  <w:r w:rsidRPr="00897613">
                    <w:t xml:space="preserve">Thông tin đăng ký lớp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7F8231A" w14:textId="77777777" w:rsidR="00FB3387" w:rsidRPr="00897613" w:rsidRDefault="00FB3387">
                  <w:pPr>
                    <w:rPr>
                      <w:lang w:val="en-US"/>
                    </w:rPr>
                  </w:pPr>
                  <w:r w:rsidRPr="00897613">
                    <w:t>Hiển thị trong danh sách đăng</w:t>
                  </w:r>
                  <w:r w:rsidRPr="00897613">
                    <w:rPr>
                      <w:lang w:val="en-US"/>
                    </w:rPr>
                    <w:t xml:space="preserve"> ký</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56747D5" w14:textId="77777777" w:rsidR="00FB3387" w:rsidRPr="00897613" w:rsidRDefault="00FB3387">
                  <w:pPr>
                    <w:rPr>
                      <w:lang w:val="en-US"/>
                    </w:rPr>
                  </w:pPr>
                  <w:r w:rsidRPr="00897613">
                    <w:rPr>
                      <w:lang w:val="en-US"/>
                    </w:rPr>
                    <w:t>150001</w:t>
                  </w:r>
                </w:p>
              </w:tc>
            </w:tr>
          </w:tbl>
          <w:p w14:paraId="3152DCFB" w14:textId="77777777" w:rsidR="00FB3387" w:rsidRPr="00897613" w:rsidRDefault="00FB3387">
            <w:pPr>
              <w:rPr>
                <w:b w:val="0"/>
                <w:bCs/>
              </w:rPr>
            </w:pPr>
          </w:p>
          <w:p w14:paraId="52F4554F" w14:textId="77777777" w:rsidR="00FB3387" w:rsidRPr="00897613" w:rsidRDefault="00FB3387" w:rsidP="00912A3D">
            <w:pPr>
              <w:numPr>
                <w:ilvl w:val="0"/>
                <w:numId w:val="40"/>
              </w:numPr>
              <w:autoSpaceDE w:val="0"/>
              <w:autoSpaceDN w:val="0"/>
              <w:spacing w:before="120" w:line="288" w:lineRule="auto"/>
              <w:contextualSpacing/>
              <w:rPr>
                <w:b w:val="0"/>
                <w:bCs/>
              </w:rPr>
            </w:pPr>
            <w:r w:rsidRPr="00897613">
              <w:rPr>
                <w:bCs/>
              </w:rPr>
              <w:t>Hậu điều kiện (nếu có)</w:t>
            </w:r>
          </w:p>
          <w:p w14:paraId="0279A686" w14:textId="77777777" w:rsidR="00FB3387" w:rsidRPr="00FF3D68" w:rsidRDefault="00FB3387">
            <w:pPr>
              <w:rPr>
                <w:b w:val="0"/>
                <w:bCs/>
              </w:rPr>
            </w:pPr>
            <w:r w:rsidRPr="00897613">
              <w:t xml:space="preserve">      </w:t>
            </w:r>
            <w:r w:rsidRPr="00FF3D68">
              <w:rPr>
                <w:b w:val="0"/>
                <w:bCs/>
              </w:rPr>
              <w:t>Thông tin đăng ký lớp của học sinh được lưu thành công trong cơ sở dữ liệu</w:t>
            </w:r>
          </w:p>
        </w:tc>
      </w:tr>
    </w:tbl>
    <w:p w14:paraId="692D7471" w14:textId="0E6ED176" w:rsidR="37095DE0" w:rsidRPr="00244785" w:rsidRDefault="37095DE0" w:rsidP="37095DE0">
      <w:pPr>
        <w:spacing w:before="120" w:after="0" w:line="288" w:lineRule="auto"/>
      </w:pPr>
    </w:p>
    <w:p w14:paraId="39B61F18" w14:textId="454F476C" w:rsidR="003542B0" w:rsidRDefault="003542B0" w:rsidP="002239AC">
      <w:pPr>
        <w:pStyle w:val="Heading2"/>
        <w:numPr>
          <w:ilvl w:val="1"/>
          <w:numId w:val="64"/>
        </w:numPr>
      </w:pPr>
      <w:bookmarkStart w:id="63" w:name="_Toc510882202"/>
      <w:bookmarkStart w:id="64" w:name="_Toc186524652"/>
      <w:r>
        <w:t>Yêu cầu phi chức năng</w:t>
      </w:r>
      <w:bookmarkEnd w:id="63"/>
      <w:bookmarkEnd w:id="64"/>
    </w:p>
    <w:p w14:paraId="604B3F0C" w14:textId="728BC786" w:rsidR="27F95834" w:rsidRDefault="27F95834" w:rsidP="002239AC">
      <w:pPr>
        <w:pStyle w:val="Heading3"/>
        <w:numPr>
          <w:ilvl w:val="2"/>
          <w:numId w:val="64"/>
        </w:numPr>
      </w:pPr>
      <w:bookmarkStart w:id="65" w:name="_Toc186524653"/>
      <w:r>
        <w:t>Hiệu suất(Performance)</w:t>
      </w:r>
      <w:bookmarkEnd w:id="65"/>
    </w:p>
    <w:p w14:paraId="0EE56677" w14:textId="0969E8DD" w:rsidR="27F95834" w:rsidRPr="005E5178" w:rsidRDefault="27F95834" w:rsidP="00912A3D">
      <w:pPr>
        <w:pStyle w:val="Caption"/>
        <w:numPr>
          <w:ilvl w:val="0"/>
          <w:numId w:val="19"/>
        </w:numPr>
        <w:jc w:val="left"/>
      </w:pPr>
      <w:r w:rsidRPr="005E5178">
        <w:rPr>
          <w:b/>
          <w:bCs/>
        </w:rPr>
        <w:t>Khả năng đáp ứng:</w:t>
      </w:r>
      <w:r w:rsidRPr="005E5178">
        <w:t xml:space="preserve"> Hệ thống quản lý trường học cần đảm bảo xử lý nhanh chóng các yêu cầu từ người dùng, bao gồm việc tra cứu thông tin học sinh, giáo viên, thời khóa biểu và báo cáo. Đặc biệt, hệ thống phải hoạt động ổn định, nhất là khi có nhiều yêu cầu xử lý đồng thời</w:t>
      </w:r>
    </w:p>
    <w:p w14:paraId="112B08FF" w14:textId="4DBFC601" w:rsidR="27F95834" w:rsidRPr="005E5178" w:rsidRDefault="27F95834" w:rsidP="00912A3D">
      <w:pPr>
        <w:pStyle w:val="Caption"/>
        <w:numPr>
          <w:ilvl w:val="0"/>
          <w:numId w:val="19"/>
        </w:numPr>
        <w:jc w:val="left"/>
      </w:pPr>
      <w:r w:rsidRPr="005E5178">
        <w:rPr>
          <w:b/>
          <w:bCs/>
        </w:rPr>
        <w:t>Khả năng mở rộng:</w:t>
      </w:r>
      <w:r w:rsidRPr="005E5178">
        <w:t xml:space="preserve"> Hệ thống cần thiết kế để dễ dàng mở rộng cả về cơ sở hạ tầng phần cứng và kiến trúc phần mềm, nhằm đáp ứng sự gia tăng của số lượng sinh viên, giảng viên và dữ liệu khi trường học phát triển.</w:t>
      </w:r>
    </w:p>
    <w:p w14:paraId="65DC1EB6" w14:textId="511BFF36" w:rsidR="27F95834" w:rsidRPr="005E5178" w:rsidRDefault="27F95834" w:rsidP="00912A3D">
      <w:pPr>
        <w:pStyle w:val="Caption"/>
        <w:numPr>
          <w:ilvl w:val="0"/>
          <w:numId w:val="19"/>
        </w:numPr>
        <w:jc w:val="left"/>
      </w:pPr>
      <w:r w:rsidRPr="005E5178">
        <w:t>Đảm bảo tốc độ phản hồi các thao tác của người dùng, ví dụ như truy xuất thông tin sinh viên hoặc xử lý cập nhật trạng thái điểm số</w:t>
      </w:r>
    </w:p>
    <w:p w14:paraId="7FCD0005" w14:textId="3A1A9535" w:rsidR="27F95834" w:rsidRPr="005E5178" w:rsidRDefault="79E95056" w:rsidP="00912A3D">
      <w:pPr>
        <w:pStyle w:val="Caption"/>
        <w:numPr>
          <w:ilvl w:val="0"/>
          <w:numId w:val="19"/>
        </w:numPr>
        <w:jc w:val="left"/>
      </w:pPr>
      <w:r w:rsidRPr="005E5178">
        <w:rPr>
          <w:b/>
          <w:bCs/>
        </w:rPr>
        <w:t>Cấu trúc truy vấn hiệu quả:</w:t>
      </w:r>
      <w:r w:rsidRPr="005E5178">
        <w:t xml:space="preserve"> Các truy vấn SQL phức tạp nên được viết rõ ràng và tránh việc lặp lại không cần thiết</w:t>
      </w:r>
    </w:p>
    <w:p w14:paraId="050F61D4" w14:textId="7F24E841" w:rsidR="79E95056" w:rsidRDefault="79E95056" w:rsidP="002239AC">
      <w:pPr>
        <w:pStyle w:val="Heading3"/>
        <w:numPr>
          <w:ilvl w:val="2"/>
          <w:numId w:val="64"/>
        </w:numPr>
      </w:pPr>
      <w:bookmarkStart w:id="66" w:name="_Toc186524654"/>
      <w:r w:rsidRPr="63E55BBF">
        <w:t>Bảo mật(Security)</w:t>
      </w:r>
      <w:bookmarkEnd w:id="66"/>
    </w:p>
    <w:p w14:paraId="1D4BAA7E" w14:textId="3C90793E" w:rsidR="79E95056" w:rsidRDefault="79E95056" w:rsidP="00912A3D">
      <w:pPr>
        <w:pStyle w:val="Caption"/>
        <w:numPr>
          <w:ilvl w:val="0"/>
          <w:numId w:val="19"/>
        </w:numPr>
        <w:jc w:val="left"/>
      </w:pPr>
      <w:r w:rsidRPr="005E5178">
        <w:rPr>
          <w:b/>
          <w:bCs/>
        </w:rPr>
        <w:t>Quản lý phiên làm việc:</w:t>
      </w:r>
      <w:r w:rsidRPr="63E55BBF">
        <w:t xml:space="preserve"> Áp dụng xác thực dựa trên JWT (JSON Web Token) để đảm bảo rằng mỗi phiên làm việc đều được bảo vệ khỏi truy cập trái phép.</w:t>
      </w:r>
    </w:p>
    <w:p w14:paraId="44965DC0" w14:textId="2FAFDD4A" w:rsidR="005E5178" w:rsidRDefault="79E95056" w:rsidP="00912A3D">
      <w:pPr>
        <w:pStyle w:val="Caption"/>
        <w:numPr>
          <w:ilvl w:val="0"/>
          <w:numId w:val="19"/>
        </w:numPr>
        <w:jc w:val="left"/>
      </w:pPr>
      <w:r w:rsidRPr="005E5178">
        <w:rPr>
          <w:b/>
          <w:bCs/>
        </w:rPr>
        <w:t>Kiểm tra và xác thực dữ liệu đầu vào:</w:t>
      </w:r>
      <w:r w:rsidRPr="63E55BBF">
        <w:t xml:space="preserve"> Kiểm tra và làm sạch dữ liệu đầu vào từ người dùng để ngăn ngừa các cuộc tấn công như SQL Injection. </w:t>
      </w:r>
    </w:p>
    <w:p w14:paraId="124466A2" w14:textId="2E3B747A" w:rsidR="79E95056" w:rsidRDefault="79E95056" w:rsidP="00912A3D">
      <w:pPr>
        <w:pStyle w:val="Caption"/>
        <w:numPr>
          <w:ilvl w:val="0"/>
          <w:numId w:val="19"/>
        </w:numPr>
        <w:jc w:val="left"/>
      </w:pPr>
      <w:r w:rsidRPr="005E5178">
        <w:rPr>
          <w:b/>
          <w:bCs/>
        </w:rPr>
        <w:t>Phân quyền người dùng:</w:t>
      </w:r>
      <w:r w:rsidRPr="63E55BBF">
        <w:t xml:space="preserve"> Xây dựng phân quyền đơn giản nhưng rõ ràng (ví dụ: admin, giáo viên, sinh viên) để đảm bảo người dùng chỉ có thể truy cập những dữ liệu và chức năng được phép.</w:t>
      </w:r>
    </w:p>
    <w:p w14:paraId="58A8CA51" w14:textId="3FEA3C52" w:rsidR="64410DBC" w:rsidRPr="005E5178" w:rsidRDefault="64410DBC" w:rsidP="002239AC">
      <w:pPr>
        <w:pStyle w:val="Heading3"/>
        <w:numPr>
          <w:ilvl w:val="2"/>
          <w:numId w:val="64"/>
        </w:numPr>
      </w:pPr>
      <w:bookmarkStart w:id="67" w:name="_Toc186524655"/>
      <w:r w:rsidRPr="005E5178">
        <w:t>Tính dễ dùng (Usability):</w:t>
      </w:r>
      <w:bookmarkEnd w:id="67"/>
    </w:p>
    <w:p w14:paraId="593924FE" w14:textId="77777777" w:rsidR="009B26AC" w:rsidRDefault="009B26AC" w:rsidP="009B26AC">
      <w:r>
        <w:t>Hệ thống được xây dựng với sự phân chia rõ ràng các chức năng theo từng module riêng biệt, giúp cho việc quản lý trở nên dễ dàng và thuận tiện hơn. Người dùng có thể dễ dàng tìm kiếm và truy cập vào các chức năng cần thiết mà không phải mất nhiều thời gian tìm kiếm. Các chức năng được bố trí một cách trực quan, phù hợp với luồng công việc thực tế, giúp giảm thiểu thời gian thao tác và nâng cao trải nghiệm người dùng.</w:t>
      </w:r>
    </w:p>
    <w:p w14:paraId="004D19D7" w14:textId="77777777" w:rsidR="009B26AC" w:rsidRDefault="009B26AC" w:rsidP="009B26AC">
      <w:r>
        <w:t>Bên cạnh đó, hệ thống còn tích hợp một hệ thống thông báo lỗi chi tiết, hỗ trợ người dùng nhanh chóng nhận diện và khắc phục những sai sót trong quá trình thao tác. Các thông báo lỗi được thiết kế dễ hiểu và cụ thể, cho phép người dùng biết chính xác vị trí và nguyên nhân của lỗi, từ đó giúp người dùng thao tác đúng đắn hơn mà không cảm thấy bối rối hoặc mất thời gian.</w:t>
      </w:r>
    </w:p>
    <w:p w14:paraId="4E367ADA" w14:textId="28E5005C" w:rsidR="63E55BBF" w:rsidRDefault="009B26AC" w:rsidP="009B26AC">
      <w:r>
        <w:t>Giao diện của hệ thống được thiết kế dưới dạng bảng biểu quen thuộc, giống với các công cụ phổ biến mà người dùng thường sử dụng như Excel, giúp người dùng dễ dàng thao tác mà không cần thời gian làm quen. Nhờ vào thiết kế quen thuộc này, người dùng có thể nhanh chóng thực hiện các thao tác cần thiết một cách hiệu quả.</w:t>
      </w:r>
    </w:p>
    <w:p w14:paraId="411C3E18" w14:textId="1519CAC0" w:rsidR="64410DBC" w:rsidRPr="009B26AC" w:rsidRDefault="64410DBC" w:rsidP="002239AC">
      <w:pPr>
        <w:pStyle w:val="Heading3"/>
        <w:numPr>
          <w:ilvl w:val="2"/>
          <w:numId w:val="64"/>
        </w:numPr>
      </w:pPr>
      <w:bookmarkStart w:id="68" w:name="_Toc186524656"/>
      <w:r w:rsidRPr="009B26AC">
        <w:t>Tính dễ bảo trì (Maintainability):</w:t>
      </w:r>
      <w:bookmarkEnd w:id="68"/>
    </w:p>
    <w:p w14:paraId="287D9BD0" w14:textId="47477681" w:rsidR="64410DBC" w:rsidRDefault="64410DBC" w:rsidP="00912A3D">
      <w:pPr>
        <w:pStyle w:val="Caption"/>
        <w:numPr>
          <w:ilvl w:val="0"/>
          <w:numId w:val="19"/>
        </w:numPr>
        <w:jc w:val="left"/>
      </w:pPr>
      <w:r w:rsidRPr="00FD3B55">
        <w:rPr>
          <w:b/>
          <w:bCs/>
        </w:rPr>
        <w:t>Tổ chức mã nguồn rõ ràng:</w:t>
      </w:r>
      <w:r w:rsidRPr="63E55BBF">
        <w:t xml:space="preserve"> Theo mô hình MVC, mã nguồn được chia thành các phần riêng biệt như: Model (làm việc với cơ sở dữ liệu), View (giao diện), và Controller (xử lý logic). Điều này giúp cho việc phát triển và sửa lỗi dễ dàng hơn.</w:t>
      </w:r>
    </w:p>
    <w:p w14:paraId="71179EBD" w14:textId="2C027BBF" w:rsidR="64410DBC" w:rsidRDefault="64410DBC" w:rsidP="00912A3D">
      <w:pPr>
        <w:pStyle w:val="Caption"/>
        <w:numPr>
          <w:ilvl w:val="0"/>
          <w:numId w:val="19"/>
        </w:numPr>
        <w:jc w:val="left"/>
      </w:pPr>
      <w:r w:rsidRPr="00FD3B55">
        <w:rPr>
          <w:b/>
          <w:bCs/>
        </w:rPr>
        <w:t>Mã nguồn chuẩn hóa:</w:t>
      </w:r>
      <w:r w:rsidRPr="63E55BBF">
        <w:t xml:space="preserve"> Áp dụng các quy tắc viết mã (coding standards) nhất quán để giảm thiểu lỗi phát sinh do sai sót khi bảo trì.</w:t>
      </w:r>
    </w:p>
    <w:p w14:paraId="0775A6B8" w14:textId="7557453C" w:rsidR="64410DBC" w:rsidRDefault="64410DBC" w:rsidP="00912A3D">
      <w:pPr>
        <w:pStyle w:val="Caption"/>
        <w:numPr>
          <w:ilvl w:val="0"/>
          <w:numId w:val="19"/>
        </w:numPr>
        <w:jc w:val="left"/>
      </w:pPr>
      <w:r w:rsidRPr="00FD3B55">
        <w:rPr>
          <w:b/>
          <w:bCs/>
        </w:rPr>
        <w:t>Kiểm tra lỗi (Debugging):</w:t>
      </w:r>
      <w:r w:rsidRPr="63E55BBF">
        <w:t xml:space="preserve"> Hệ thống được tích hợp các công cụ kiểm tra và thông báo lỗi rõ ràng (ví dụ: log các lỗi truy vấn PostgreSQL, hoặc thông báo lỗi giao diện).</w:t>
      </w:r>
    </w:p>
    <w:p w14:paraId="395FF7FF" w14:textId="4C67B62A" w:rsidR="64410DBC" w:rsidRDefault="64410DBC" w:rsidP="00912A3D">
      <w:pPr>
        <w:pStyle w:val="Caption"/>
        <w:numPr>
          <w:ilvl w:val="0"/>
          <w:numId w:val="19"/>
        </w:numPr>
        <w:jc w:val="left"/>
      </w:pPr>
      <w:r w:rsidRPr="00FD3B55">
        <w:rPr>
          <w:b/>
          <w:bCs/>
        </w:rPr>
        <w:t>Khả năng mở rộng tính năng:</w:t>
      </w:r>
      <w:r w:rsidRPr="63E55BBF">
        <w:t xml:space="preserve"> Hệ thống được thiết kế module hóa, nghĩa là có thể thêm mới hoặc thay đổi chức năng mà không ảnh hưởng lớn đến các phần khác. Ví dụ: thêm tính năng quản lý tài liệu giảng dạy hoặc báo cáo học phí.</w:t>
      </w:r>
    </w:p>
    <w:p w14:paraId="0512A80A" w14:textId="5AB9427B" w:rsidR="63E55BBF" w:rsidRDefault="63E55BBF" w:rsidP="63E55BBF">
      <w:pPr>
        <w:spacing w:before="240" w:after="240"/>
      </w:pPr>
    </w:p>
    <w:p w14:paraId="06F949F1" w14:textId="402C799D" w:rsidR="0076085C" w:rsidRPr="00A2369E" w:rsidRDefault="00503B68" w:rsidP="00F174FD">
      <w:pPr>
        <w:pStyle w:val="Heading1"/>
        <w:framePr w:w="9076" w:wrap="notBeside" w:hAnchor="page" w:x="1862" w:y="63"/>
        <w:ind w:left="-142"/>
      </w:pPr>
      <w:bookmarkStart w:id="69" w:name="_Toc186524657"/>
      <w:r>
        <w:t>Công nghệ sử dụng</w:t>
      </w:r>
      <w:bookmarkEnd w:id="69"/>
    </w:p>
    <w:p w14:paraId="772362FF" w14:textId="17A41EFF" w:rsidR="19732C29" w:rsidRPr="00503B68" w:rsidRDefault="19732C29" w:rsidP="00912A3D">
      <w:pPr>
        <w:pStyle w:val="Heading2"/>
        <w:numPr>
          <w:ilvl w:val="1"/>
          <w:numId w:val="38"/>
        </w:numPr>
      </w:pPr>
      <w:bookmarkStart w:id="70" w:name="_Toc186524658"/>
      <w:r w:rsidRPr="00503B68">
        <w:t>Hệ quản trị cơ sở dữ liệu PostgreSQL</w:t>
      </w:r>
      <w:bookmarkEnd w:id="70"/>
    </w:p>
    <w:p w14:paraId="4E997D5B" w14:textId="75D13E42" w:rsidR="22D071F0" w:rsidRDefault="22D071F0" w:rsidP="2D07099B">
      <w:pPr>
        <w:spacing w:before="240" w:after="240"/>
      </w:pPr>
      <w:r w:rsidRPr="2D07099B">
        <w:t>PostgreSQL là một hệ quản trị cơ sở dữ liệu quan hệ (RDBMS) mạnh mẽ và mã nguồn mở. PostgreSQL hỗ trợ các tính năng tiên tiến như ACID (Atomicity, Consistency, Isolation, Durability), giúp đảm bảo tính toàn vẹn và chính xác của dữ liệu.</w:t>
      </w:r>
    </w:p>
    <w:p w14:paraId="0E0EC0F2" w14:textId="3585B4D7" w:rsidR="22D071F0" w:rsidRDefault="22D071F0" w:rsidP="2D07099B">
      <w:pPr>
        <w:spacing w:before="240" w:after="240"/>
      </w:pPr>
      <w:r w:rsidRPr="2D07099B">
        <w:rPr>
          <w:b/>
          <w:bCs/>
        </w:rPr>
        <w:t>Ưu điểm:</w:t>
      </w:r>
    </w:p>
    <w:p w14:paraId="471602EB" w14:textId="29FAB046" w:rsidR="22D071F0" w:rsidRDefault="22D071F0" w:rsidP="00912A3D">
      <w:pPr>
        <w:pStyle w:val="Caption"/>
        <w:numPr>
          <w:ilvl w:val="0"/>
          <w:numId w:val="19"/>
        </w:numPr>
        <w:jc w:val="left"/>
      </w:pPr>
      <w:r w:rsidRPr="2D07099B">
        <w:rPr>
          <w:b/>
          <w:bCs/>
        </w:rPr>
        <w:t>Tính toàn vẹn dữ liệu:</w:t>
      </w:r>
      <w:r w:rsidRPr="2D07099B">
        <w:t xml:space="preserve"> PostgreSQL hỗ trợ đầy đủ ACID, đảm bảo các giao dịch được thực hiện đúng và an toàn.</w:t>
      </w:r>
    </w:p>
    <w:p w14:paraId="7895975A" w14:textId="39117A99" w:rsidR="22D071F0" w:rsidRDefault="22D071F0" w:rsidP="00912A3D">
      <w:pPr>
        <w:pStyle w:val="Caption"/>
        <w:numPr>
          <w:ilvl w:val="0"/>
          <w:numId w:val="19"/>
        </w:numPr>
        <w:jc w:val="left"/>
      </w:pPr>
      <w:r w:rsidRPr="2D07099B">
        <w:rPr>
          <w:b/>
          <w:bCs/>
        </w:rPr>
        <w:t>Hỗ trợ phong phú:</w:t>
      </w:r>
      <w:r w:rsidRPr="2D07099B">
        <w:t xml:space="preserve"> PostgreSQL có khả năng quản lý dữ liệu dưới dạng quan hệ, JSON, và hệ thống index mạnh mẽ như B-tree.</w:t>
      </w:r>
    </w:p>
    <w:p w14:paraId="706D2A36" w14:textId="3461D147" w:rsidR="22D071F0" w:rsidRDefault="22D071F0" w:rsidP="00912A3D">
      <w:pPr>
        <w:pStyle w:val="Caption"/>
        <w:numPr>
          <w:ilvl w:val="0"/>
          <w:numId w:val="19"/>
        </w:numPr>
        <w:jc w:val="left"/>
      </w:pPr>
      <w:r w:rsidRPr="2D07099B">
        <w:rPr>
          <w:b/>
          <w:bCs/>
        </w:rPr>
        <w:t>An ninh:</w:t>
      </w:r>
      <w:r w:rsidRPr="2D07099B">
        <w:t xml:space="preserve"> Tích hợp các cơ chế bảo mật tiên tiến như SSL/TLS, mã hoá dữ liệu, và xác thực người dùng linh hoạt.</w:t>
      </w:r>
    </w:p>
    <w:p w14:paraId="0782ADBB" w14:textId="314B27AB" w:rsidR="22D071F0" w:rsidRDefault="22D071F0" w:rsidP="2D07099B">
      <w:pPr>
        <w:spacing w:before="240" w:after="240"/>
      </w:pPr>
      <w:r w:rsidRPr="2D07099B">
        <w:rPr>
          <w:b/>
          <w:bCs/>
        </w:rPr>
        <w:t>Nhược điểm:</w:t>
      </w:r>
    </w:p>
    <w:p w14:paraId="6F17366A" w14:textId="702BB06C" w:rsidR="22D071F0" w:rsidRDefault="22D071F0" w:rsidP="00912A3D">
      <w:pPr>
        <w:pStyle w:val="Caption"/>
        <w:numPr>
          <w:ilvl w:val="0"/>
          <w:numId w:val="19"/>
        </w:numPr>
        <w:jc w:val="left"/>
      </w:pPr>
      <w:r w:rsidRPr="2D07099B">
        <w:rPr>
          <w:b/>
          <w:bCs/>
        </w:rPr>
        <w:t>Cài đặt và quản trị:</w:t>
      </w:r>
      <w:r w:rsidRPr="2D07099B">
        <w:t xml:space="preserve"> Yêu cầu kiến thức về các cài đặt và tối ưu hóa hệ thống.</w:t>
      </w:r>
    </w:p>
    <w:p w14:paraId="1B258FA2" w14:textId="172C0F19" w:rsidR="22D071F0" w:rsidRDefault="22D071F0" w:rsidP="00912A3D">
      <w:pPr>
        <w:pStyle w:val="Caption"/>
        <w:numPr>
          <w:ilvl w:val="0"/>
          <w:numId w:val="19"/>
        </w:numPr>
        <w:jc w:val="left"/>
      </w:pPr>
      <w:r w:rsidRPr="2D07099B">
        <w:rPr>
          <w:b/>
          <w:bCs/>
        </w:rPr>
        <w:t>Tính phức tạp của truy vấn:</w:t>
      </w:r>
      <w:r w:rsidRPr="2D07099B">
        <w:t xml:space="preserve"> Khi các truy vấn trở nên quá phức tạp, thời gian xử lý có thể tăng.</w:t>
      </w:r>
    </w:p>
    <w:p w14:paraId="4453F9D9" w14:textId="1A967BA8" w:rsidR="46F5454A" w:rsidRDefault="46F5454A" w:rsidP="00912A3D">
      <w:pPr>
        <w:pStyle w:val="Heading2"/>
        <w:numPr>
          <w:ilvl w:val="1"/>
          <w:numId w:val="38"/>
        </w:numPr>
      </w:pPr>
      <w:bookmarkStart w:id="71" w:name="_Toc186524659"/>
      <w:r w:rsidRPr="00503B68">
        <w:t>Thư viện Express.js</w:t>
      </w:r>
      <w:bookmarkEnd w:id="71"/>
    </w:p>
    <w:p w14:paraId="4A9AE7E7" w14:textId="3FD6CA54" w:rsidR="46F5454A" w:rsidRDefault="46F5454A" w:rsidP="2D07099B">
      <w:pPr>
        <w:spacing w:before="240" w:after="240"/>
      </w:pPr>
      <w:r w:rsidRPr="2D07099B">
        <w:t>Express.js là một framework ứng dụng web dành cho Node.js, được thiết kế để hỗ trợ xây dựng các ứng dụng web và API một cách nhanh chóng và hiệu quả. Framework này cung cấp các tính năng phong phú để quản lý các yêu cầu HTTP, định tuyến và tích hợp middleware nhằm xử lý dữ liệu trước khi gửi phản hồi.</w:t>
      </w:r>
    </w:p>
    <w:p w14:paraId="74E9D4F9" w14:textId="5C16D4DC" w:rsidR="46F5454A" w:rsidRDefault="46F5454A" w:rsidP="2D07099B">
      <w:pPr>
        <w:spacing w:before="240" w:after="240"/>
      </w:pPr>
      <w:r w:rsidRPr="2D07099B">
        <w:rPr>
          <w:b/>
          <w:bCs/>
        </w:rPr>
        <w:t>Ưu điểm:</w:t>
      </w:r>
    </w:p>
    <w:p w14:paraId="3D0FB07C" w14:textId="4E7BE506" w:rsidR="46F5454A" w:rsidRDefault="46F5454A" w:rsidP="00912A3D">
      <w:pPr>
        <w:pStyle w:val="ListParagraph"/>
        <w:numPr>
          <w:ilvl w:val="0"/>
          <w:numId w:val="43"/>
        </w:numPr>
        <w:spacing w:before="240" w:after="240"/>
      </w:pPr>
      <w:r w:rsidRPr="2D07099B">
        <w:rPr>
          <w:b/>
          <w:bCs/>
        </w:rPr>
        <w:t>Đơn giản và linh hoạt:</w:t>
      </w:r>
      <w:r w:rsidRPr="2D07099B">
        <w:t xml:space="preserve"> Express.js rất dễ học và sử dụng</w:t>
      </w:r>
    </w:p>
    <w:p w14:paraId="10AABF63" w14:textId="64C5E055" w:rsidR="46F5454A" w:rsidRDefault="46F5454A" w:rsidP="00912A3D">
      <w:pPr>
        <w:pStyle w:val="ListParagraph"/>
        <w:numPr>
          <w:ilvl w:val="0"/>
          <w:numId w:val="43"/>
        </w:numPr>
        <w:spacing w:before="240" w:after="240"/>
      </w:pPr>
      <w:r w:rsidRPr="2D07099B">
        <w:rPr>
          <w:b/>
          <w:bCs/>
        </w:rPr>
        <w:t>Routing mạnh mẽ:</w:t>
      </w:r>
      <w:r w:rsidRPr="2D07099B">
        <w:t xml:space="preserve"> Hỗ trợ các định tuyến động để quản lý các đường dẫn và phương thức HTTP.</w:t>
      </w:r>
    </w:p>
    <w:p w14:paraId="61794B57" w14:textId="17BDC359" w:rsidR="46F5454A" w:rsidRDefault="46F5454A" w:rsidP="00912A3D">
      <w:pPr>
        <w:pStyle w:val="ListParagraph"/>
        <w:numPr>
          <w:ilvl w:val="0"/>
          <w:numId w:val="43"/>
        </w:numPr>
        <w:spacing w:before="240" w:after="240"/>
      </w:pPr>
      <w:r w:rsidRPr="2D07099B">
        <w:rPr>
          <w:b/>
          <w:bCs/>
        </w:rPr>
        <w:t>Middleware phong phú:</w:t>
      </w:r>
      <w:r w:rsidRPr="2D07099B">
        <w:t xml:space="preserve"> Cho phép dễ dàng mở rộng và quản lý các yêu cầu, xác thực, và xử lý lỗi.</w:t>
      </w:r>
    </w:p>
    <w:p w14:paraId="28EA26EF" w14:textId="0D6589EB" w:rsidR="46F5454A" w:rsidRDefault="46F5454A" w:rsidP="2D07099B">
      <w:pPr>
        <w:spacing w:before="240" w:after="240"/>
      </w:pPr>
      <w:r w:rsidRPr="2D07099B">
        <w:rPr>
          <w:b/>
          <w:bCs/>
        </w:rPr>
        <w:t>Áp dụng</w:t>
      </w:r>
    </w:p>
    <w:p w14:paraId="024446CC" w14:textId="28DEF8BC" w:rsidR="46F5454A" w:rsidRDefault="46F5454A" w:rsidP="00912A3D">
      <w:pPr>
        <w:pStyle w:val="ListParagraph"/>
        <w:numPr>
          <w:ilvl w:val="0"/>
          <w:numId w:val="44"/>
        </w:numPr>
        <w:spacing w:before="240" w:after="240"/>
      </w:pPr>
      <w:r w:rsidRPr="2D07099B">
        <w:rPr>
          <w:b/>
          <w:bCs/>
        </w:rPr>
        <w:t>Tích hợp với cơ sở dữ liệu:</w:t>
      </w:r>
      <w:r w:rsidRPr="2D07099B">
        <w:t xml:space="preserve"> Sử dụng Express.js để xây dựng các API giao tiếp với hệ quản trị cơ sở dữ liệu như PostgreSQL.</w:t>
      </w:r>
    </w:p>
    <w:p w14:paraId="2E4FEBEC" w14:textId="6FA3044D" w:rsidR="46F5454A" w:rsidRDefault="46F5454A" w:rsidP="00912A3D">
      <w:pPr>
        <w:pStyle w:val="ListParagraph"/>
        <w:numPr>
          <w:ilvl w:val="0"/>
          <w:numId w:val="44"/>
        </w:numPr>
        <w:spacing w:before="240" w:after="240"/>
      </w:pPr>
      <w:r w:rsidRPr="2D07099B">
        <w:rPr>
          <w:b/>
          <w:bCs/>
        </w:rPr>
        <w:t>Quản lý yêu cầu HTTP:</w:t>
      </w:r>
      <w:r w:rsidRPr="2D07099B">
        <w:t xml:space="preserve"> Hỗ trợ các phương thức như GET, POST, PUT, DELETE để xử lý các chức năng quản lý sinh viên, giáo viên, khóa học.</w:t>
      </w:r>
    </w:p>
    <w:p w14:paraId="5909EA72" w14:textId="4676279B" w:rsidR="46F5454A" w:rsidRDefault="46F5454A" w:rsidP="00912A3D">
      <w:pPr>
        <w:pStyle w:val="ListParagraph"/>
        <w:numPr>
          <w:ilvl w:val="0"/>
          <w:numId w:val="44"/>
        </w:numPr>
        <w:spacing w:before="240" w:after="240"/>
      </w:pPr>
      <w:r w:rsidRPr="2D07099B">
        <w:rPr>
          <w:b/>
          <w:bCs/>
        </w:rPr>
        <w:t>Xác thực người dùng:</w:t>
      </w:r>
      <w:r w:rsidRPr="2D07099B">
        <w:t xml:space="preserve"> Xử lý việc đăng nhập, đăng ký, và xác thực quyền truy cập thông qua các middleware bảo mật.</w:t>
      </w:r>
    </w:p>
    <w:p w14:paraId="66D8E3A4" w14:textId="2212706B" w:rsidR="46F5454A" w:rsidRDefault="46F5454A" w:rsidP="00912A3D">
      <w:pPr>
        <w:pStyle w:val="ListParagraph"/>
        <w:numPr>
          <w:ilvl w:val="0"/>
          <w:numId w:val="44"/>
        </w:numPr>
        <w:spacing w:before="240" w:after="240"/>
      </w:pPr>
      <w:r w:rsidRPr="2D07099B">
        <w:rPr>
          <w:b/>
          <w:bCs/>
        </w:rPr>
        <w:t>Hỗ trợ frontend:</w:t>
      </w:r>
      <w:r w:rsidRPr="2D07099B">
        <w:t xml:space="preserve"> Làm cầu nối giữa ứng dụng phía người dùng và cơ sở dữ liệu phía máy chủ.</w:t>
      </w:r>
    </w:p>
    <w:p w14:paraId="2D0F215B" w14:textId="3449308D" w:rsidR="585D0AB6" w:rsidRDefault="585D0AB6" w:rsidP="00912A3D">
      <w:pPr>
        <w:pStyle w:val="Heading2"/>
        <w:numPr>
          <w:ilvl w:val="1"/>
          <w:numId w:val="38"/>
        </w:numPr>
      </w:pPr>
      <w:bookmarkStart w:id="72" w:name="_Toc186524660"/>
      <w:r w:rsidRPr="00503B68">
        <w:t>Nền tảng Node.js</w:t>
      </w:r>
      <w:bookmarkEnd w:id="72"/>
    </w:p>
    <w:p w14:paraId="3673471C" w14:textId="146B6292" w:rsidR="585D0AB6" w:rsidRDefault="585D0AB6" w:rsidP="2D07099B">
      <w:pPr>
        <w:spacing w:before="240" w:after="240"/>
      </w:pPr>
      <w:r w:rsidRPr="2D07099B">
        <w:t>Node.js là một môi trường runtime JavaScript được xây dựng trên V8 JavaScript engine của Chrome. Nó cho phép chạy JavaScript ở phía server.</w:t>
      </w:r>
    </w:p>
    <w:p w14:paraId="279FA158" w14:textId="2D29FD47" w:rsidR="585D0AB6" w:rsidRDefault="585D0AB6" w:rsidP="2D07099B">
      <w:pPr>
        <w:spacing w:before="240" w:after="240"/>
      </w:pPr>
      <w:r w:rsidRPr="2D07099B">
        <w:rPr>
          <w:b/>
          <w:bCs/>
        </w:rPr>
        <w:t>Ưu điểm:</w:t>
      </w:r>
    </w:p>
    <w:p w14:paraId="4E197BFF" w14:textId="21E4F8CD" w:rsidR="585D0AB6" w:rsidRDefault="585D0AB6" w:rsidP="00912A3D">
      <w:pPr>
        <w:pStyle w:val="ListParagraph"/>
        <w:numPr>
          <w:ilvl w:val="0"/>
          <w:numId w:val="45"/>
        </w:numPr>
        <w:spacing w:before="240" w:after="240"/>
      </w:pPr>
      <w:r w:rsidRPr="2D07099B">
        <w:rPr>
          <w:b/>
          <w:bCs/>
        </w:rPr>
        <w:t>Non-blocking I/O:</w:t>
      </w:r>
      <w:r w:rsidRPr="2D07099B">
        <w:t xml:space="preserve"> Xử lý nhiều yêu cầu đồng thời mà không bị block, giúp tăng hiệu suất.</w:t>
      </w:r>
    </w:p>
    <w:p w14:paraId="417C4CD7" w14:textId="6B4BA086" w:rsidR="585D0AB6" w:rsidRDefault="585D0AB6" w:rsidP="00912A3D">
      <w:pPr>
        <w:pStyle w:val="ListParagraph"/>
        <w:numPr>
          <w:ilvl w:val="0"/>
          <w:numId w:val="45"/>
        </w:numPr>
        <w:spacing w:before="240" w:after="240"/>
      </w:pPr>
      <w:r w:rsidRPr="2D07099B">
        <w:rPr>
          <w:b/>
          <w:bCs/>
        </w:rPr>
        <w:t>Đồng nhất ngôn ngữ:</w:t>
      </w:r>
      <w:r w:rsidRPr="2D07099B">
        <w:t xml:space="preserve"> Sử dụng JavaScript cho cả frontend và backend, giúp giảm độ phức tạp.</w:t>
      </w:r>
    </w:p>
    <w:p w14:paraId="2C787AF2" w14:textId="54774AD7" w:rsidR="585D0AB6" w:rsidRDefault="585D0AB6" w:rsidP="2D07099B">
      <w:pPr>
        <w:spacing w:before="240" w:after="240"/>
      </w:pPr>
      <w:r w:rsidRPr="2D07099B">
        <w:rPr>
          <w:b/>
          <w:bCs/>
        </w:rPr>
        <w:t>Áp dụng:</w:t>
      </w:r>
    </w:p>
    <w:p w14:paraId="6EA7B9F5" w14:textId="67D3C9FC" w:rsidR="585D0AB6" w:rsidRDefault="585D0AB6" w:rsidP="00912A3D">
      <w:pPr>
        <w:pStyle w:val="ListParagraph"/>
        <w:numPr>
          <w:ilvl w:val="0"/>
          <w:numId w:val="46"/>
        </w:numPr>
        <w:spacing w:before="240" w:after="240"/>
      </w:pPr>
      <w:r w:rsidRPr="2D07099B">
        <w:rPr>
          <w:b/>
          <w:bCs/>
        </w:rPr>
        <w:t>Chạy server backend:</w:t>
      </w:r>
      <w:r w:rsidRPr="2D07099B">
        <w:t xml:space="preserve"> Sử dụng Node.js với Express.js để quản lý các route cho hệ thống quản lý trường học.</w:t>
      </w:r>
    </w:p>
    <w:p w14:paraId="666BDA77" w14:textId="25FAB20A" w:rsidR="585D0AB6" w:rsidRDefault="585D0AB6" w:rsidP="00912A3D">
      <w:pPr>
        <w:pStyle w:val="ListParagraph"/>
        <w:numPr>
          <w:ilvl w:val="0"/>
          <w:numId w:val="46"/>
        </w:numPr>
        <w:spacing w:before="240" w:after="240"/>
      </w:pPr>
      <w:r w:rsidRPr="2D07099B">
        <w:rPr>
          <w:b/>
          <w:bCs/>
        </w:rPr>
        <w:t>Xử lý logic nghiệp vụ:</w:t>
      </w:r>
      <w:r w:rsidRPr="2D07099B">
        <w:t xml:space="preserve"> Thực hiện xác thực người dùng, phân quyền, và xử lý các yêu cầu từ phía client.</w:t>
      </w:r>
    </w:p>
    <w:p w14:paraId="7E7F8334" w14:textId="1C04D559" w:rsidR="585D0AB6" w:rsidRDefault="585D0AB6" w:rsidP="00912A3D">
      <w:pPr>
        <w:pStyle w:val="ListParagraph"/>
        <w:numPr>
          <w:ilvl w:val="0"/>
          <w:numId w:val="46"/>
        </w:numPr>
        <w:spacing w:before="240" w:after="240"/>
      </w:pPr>
      <w:r w:rsidRPr="2D07099B">
        <w:rPr>
          <w:b/>
          <w:bCs/>
        </w:rPr>
        <w:t>Kết nối với cơ sở dữ liệu:</w:t>
      </w:r>
      <w:r w:rsidRPr="2D07099B">
        <w:t xml:space="preserve"> Tương tác với PostgreSQL để lưu trữ và truy vấn dữ liệu.</w:t>
      </w:r>
    </w:p>
    <w:p w14:paraId="3328FADE" w14:textId="7D0D8157" w:rsidR="585D0AB6" w:rsidRDefault="585D0AB6" w:rsidP="00912A3D">
      <w:pPr>
        <w:pStyle w:val="ListParagraph"/>
        <w:numPr>
          <w:ilvl w:val="0"/>
          <w:numId w:val="46"/>
        </w:numPr>
        <w:spacing w:before="240" w:after="240"/>
      </w:pPr>
      <w:r w:rsidRPr="2D07099B">
        <w:rPr>
          <w:b/>
          <w:bCs/>
        </w:rPr>
        <w:t>Xây dựng giao diện động với EJS:</w:t>
      </w:r>
      <w:r w:rsidRPr="2D07099B">
        <w:t xml:space="preserve"> Kết hợp EJS (Embedded JavaScript) để render giao diện phía server, tạo các trang động cho người dùng như bảng điểm, danh sách lớp học.</w:t>
      </w:r>
    </w:p>
    <w:p w14:paraId="2BC0DE18" w14:textId="5215E4B8" w:rsidR="585D0AB6" w:rsidRDefault="585D0AB6" w:rsidP="00912A3D">
      <w:pPr>
        <w:pStyle w:val="ListParagraph"/>
        <w:numPr>
          <w:ilvl w:val="0"/>
          <w:numId w:val="46"/>
        </w:numPr>
        <w:spacing w:before="240" w:after="240"/>
      </w:pPr>
      <w:r w:rsidRPr="2D07099B">
        <w:rPr>
          <w:b/>
          <w:bCs/>
        </w:rPr>
        <w:t>Sử dụng CSS thuần:</w:t>
      </w:r>
      <w:r w:rsidRPr="2D07099B">
        <w:t xml:space="preserve"> Để định dạng và tạo phong cách cho giao diện người dùng, đảm bảo hiệu suất cao và tương thích trên nhiều trình duyệt.</w:t>
      </w:r>
    </w:p>
    <w:p w14:paraId="209025B0" w14:textId="6F4E3DF9" w:rsidR="2D07099B" w:rsidRDefault="2D07099B" w:rsidP="2D07099B">
      <w:pPr>
        <w:spacing w:before="240" w:after="240"/>
      </w:pPr>
    </w:p>
    <w:p w14:paraId="1544FD10" w14:textId="39B4D282" w:rsidR="7851D78F" w:rsidRDefault="7851D78F" w:rsidP="7851D78F">
      <w:pPr>
        <w:spacing w:before="240" w:after="240"/>
        <w:rPr>
          <w:b/>
          <w:bCs/>
        </w:rPr>
      </w:pPr>
    </w:p>
    <w:p w14:paraId="0E960149" w14:textId="77777777" w:rsidR="00503B68" w:rsidRPr="00A2369E" w:rsidRDefault="00503B68" w:rsidP="008E58B6">
      <w:pPr>
        <w:pStyle w:val="Heading1"/>
        <w:framePr w:w="8617" w:wrap="notBeside" w:hAnchor="text" w:y="12"/>
        <w:ind w:hanging="7395"/>
      </w:pPr>
      <w:bookmarkStart w:id="73" w:name="_Toc510882205"/>
      <w:bookmarkStart w:id="74" w:name="_Toc186524661"/>
      <w:r>
        <w:t>Phát triển và triển khai ứng dụng</w:t>
      </w:r>
      <w:bookmarkEnd w:id="74"/>
    </w:p>
    <w:p w14:paraId="2BBC17B3" w14:textId="79B67A4B" w:rsidR="00944075" w:rsidRDefault="00944075" w:rsidP="00912A3D">
      <w:pPr>
        <w:pStyle w:val="Heading2"/>
        <w:numPr>
          <w:ilvl w:val="1"/>
          <w:numId w:val="49"/>
        </w:numPr>
      </w:pPr>
      <w:bookmarkStart w:id="75" w:name="_Toc186524662"/>
      <w:r>
        <w:t>Thiết kế kiến trúc</w:t>
      </w:r>
      <w:bookmarkEnd w:id="73"/>
      <w:bookmarkEnd w:id="75"/>
    </w:p>
    <w:p w14:paraId="69E6011F" w14:textId="77777777" w:rsidR="00944075" w:rsidRDefault="00944075" w:rsidP="00912A3D">
      <w:pPr>
        <w:pStyle w:val="Heading3"/>
        <w:numPr>
          <w:ilvl w:val="2"/>
          <w:numId w:val="49"/>
        </w:numPr>
      </w:pPr>
      <w:bookmarkStart w:id="76" w:name="_Ref510798848"/>
      <w:bookmarkStart w:id="77" w:name="_Toc510882206"/>
      <w:bookmarkStart w:id="78" w:name="_Toc186524663"/>
      <w:r>
        <w:t>Lựa chọn kiến trúc phần mềm</w:t>
      </w:r>
      <w:bookmarkEnd w:id="76"/>
      <w:bookmarkEnd w:id="77"/>
      <w:bookmarkEnd w:id="78"/>
    </w:p>
    <w:p w14:paraId="0380FF3E" w14:textId="77777777" w:rsidR="00A718C1" w:rsidRDefault="00C92993" w:rsidP="00A718C1">
      <w:r>
        <w:rPr>
          <w:lang w:val="en-US"/>
        </w:rPr>
        <w:t>Dự án Husthub sử dụng</w:t>
      </w:r>
      <w:r w:rsidR="00341BE7" w:rsidRPr="00341BE7">
        <w:t xml:space="preserve"> kiến trúc </w:t>
      </w:r>
      <w:r w:rsidR="00341BE7" w:rsidRPr="00341BE7">
        <w:rPr>
          <w:b/>
          <w:bCs/>
        </w:rPr>
        <w:t>MVC (Model-View-Controller)</w:t>
      </w:r>
      <w:r w:rsidR="00341BE7">
        <w:rPr>
          <w:b/>
          <w:bCs/>
          <w:lang w:val="en-US"/>
        </w:rPr>
        <w:t xml:space="preserve">. </w:t>
      </w:r>
      <w:r w:rsidR="00341BE7">
        <w:rPr>
          <w:lang w:val="en-US"/>
        </w:rPr>
        <w:t xml:space="preserve">Kiến trúc này được </w:t>
      </w:r>
      <w:r w:rsidR="006D20CD" w:rsidRPr="006D20CD">
        <w:t>sử dụng rộng rãi trong phát triển phần mềm vì nó cho phép phân tách rõ ràng các mối quan tâm, giúp ứng dụng dễ dàng bảo trì, kiểm thử và mở rộng. Kiến trúc này chia ứng dụng thành ba thành phần chính:</w:t>
      </w:r>
    </w:p>
    <w:p w14:paraId="58D3AB7C" w14:textId="77777777" w:rsidR="00A718C1" w:rsidRDefault="00CD418C" w:rsidP="00A718C1">
      <w:r w:rsidRPr="00CD418C">
        <w:rPr>
          <w:b/>
        </w:rPr>
        <w:t>Model</w:t>
      </w:r>
      <w:r w:rsidRPr="00CD418C">
        <w:t>: Đại diện cho dữ liệu và logic nghiệp vụ của ứng dụng. Model chịu trách nhiệm truy xuất, thao tác và lưu trữ dữ liệu, thường tương tác với cơ sở dữ liệu.</w:t>
      </w:r>
    </w:p>
    <w:p w14:paraId="48976902" w14:textId="77777777" w:rsidR="00A718C1" w:rsidRDefault="00CD418C" w:rsidP="00CD418C">
      <w:r w:rsidRPr="00CD418C">
        <w:rPr>
          <w:b/>
        </w:rPr>
        <w:t>View</w:t>
      </w:r>
      <w:r w:rsidRPr="00CD418C">
        <w:t>: Đại diện cho giao diện người dùng (UI). View chịu trách nhiệm hiển thị dữ liệu và thu thập đầu vào của người dùng, cung cấp cách thức để người dùng tương tác với hệ thống.</w:t>
      </w:r>
    </w:p>
    <w:p w14:paraId="6611D49F" w14:textId="5B578BB4" w:rsidR="00CD418C" w:rsidRDefault="00CD418C" w:rsidP="00CD418C">
      <w:r w:rsidRPr="00CD418C">
        <w:rPr>
          <w:b/>
          <w:bCs/>
          <w:lang w:val="en-US"/>
        </w:rPr>
        <w:t>Controller</w:t>
      </w:r>
      <w:r w:rsidRPr="00CD418C">
        <w:rPr>
          <w:lang w:val="en-US"/>
        </w:rPr>
        <w:t>: Là trung gian giữa Model và View. Controller xử lý đầu vào từ người dùng từ View, thao tác dữ liệu qua Model và cập nhật View tương ứng.</w:t>
      </w:r>
    </w:p>
    <w:p w14:paraId="3A98E771" w14:textId="77777777" w:rsidR="000B75A8" w:rsidRDefault="000B0BAF" w:rsidP="000B75A8">
      <w:pPr>
        <w:keepNext/>
        <w:jc w:val="center"/>
      </w:pPr>
      <w:r>
        <w:fldChar w:fldCharType="begin"/>
      </w:r>
      <w:r>
        <w:instrText xml:space="preserve"> INCLUDEPICTURE "/Users/macbook/Library/Group Containers/UBF8T346G9.ms/WebArchiveCopyPasteTempFiles/com.microsoft.Word/cach-thuc-hoat-dong-mvc.jpg" \* MERGEFORMATINET </w:instrText>
      </w:r>
      <w:r>
        <w:fldChar w:fldCharType="separate"/>
      </w:r>
      <w:r>
        <w:rPr>
          <w:noProof/>
        </w:rPr>
        <w:drawing>
          <wp:inline distT="0" distB="0" distL="0" distR="0" wp14:anchorId="2BA18241" wp14:editId="46419ADC">
            <wp:extent cx="3676490" cy="2909455"/>
            <wp:effectExtent l="0" t="0" r="0" b="0"/>
            <wp:docPr id="628570545" name="Picture 1" descr="Mô hình MVC là gì? Ví dụ về cách hoạt động dễ hiể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MVC là gì? Ví dụ về cách hoạt động dễ hiể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08855" cy="2935068"/>
                    </a:xfrm>
                    <a:prstGeom prst="rect">
                      <a:avLst/>
                    </a:prstGeom>
                    <a:noFill/>
                    <a:ln>
                      <a:noFill/>
                    </a:ln>
                  </pic:spPr>
                </pic:pic>
              </a:graphicData>
            </a:graphic>
          </wp:inline>
        </w:drawing>
      </w:r>
      <w:r>
        <w:fldChar w:fldCharType="end"/>
      </w:r>
    </w:p>
    <w:p w14:paraId="4AD9CE5B" w14:textId="0E39A92F" w:rsidR="000B0BAF" w:rsidRPr="000B0BAF" w:rsidRDefault="000B75A8" w:rsidP="000B75A8">
      <w:pPr>
        <w:pStyle w:val="Caption"/>
      </w:pPr>
      <w:bookmarkStart w:id="79" w:name="_Toc186524706"/>
      <w:r>
        <w:t xml:space="preserve">Hình </w:t>
      </w:r>
      <w:r>
        <w:fldChar w:fldCharType="begin"/>
      </w:r>
      <w:r>
        <w:instrText xml:space="preserve"> SEQ Hình \* ARABIC </w:instrText>
      </w:r>
      <w:r>
        <w:fldChar w:fldCharType="separate"/>
      </w:r>
      <w:r w:rsidR="004C622B">
        <w:rPr>
          <w:noProof/>
        </w:rPr>
        <w:t>13</w:t>
      </w:r>
      <w:r>
        <w:fldChar w:fldCharType="end"/>
      </w:r>
      <w:r>
        <w:t xml:space="preserve"> Mô hình MVC</w:t>
      </w:r>
      <w:bookmarkEnd w:id="79"/>
    </w:p>
    <w:p w14:paraId="1D8BFD3C" w14:textId="5781EC86" w:rsidR="006D20CD" w:rsidRPr="008952B1" w:rsidRDefault="006D20CD" w:rsidP="00CD418C">
      <w:r w:rsidRPr="006D20CD">
        <w:t>Trong kiến trúc này, mỗi thành phần có trách nhiệm rõ ràng, thúc đẩy tính mô-đun và khả năng bảo trì. Model hoàn toàn chịu trách nhiệm về logic nghiệp vụ và dữ liệu, View xử lý việc trình bày, còn Controller quản lý sự giao tiếp giữa Model và View.</w:t>
      </w:r>
    </w:p>
    <w:p w14:paraId="56986339" w14:textId="0E23DFCE" w:rsidR="00F66241" w:rsidRPr="00E325A9" w:rsidRDefault="00F66241" w:rsidP="00CD418C">
      <w:r>
        <w:rPr>
          <w:lang w:val="en-US"/>
        </w:rPr>
        <w:t>Áp dụng</w:t>
      </w:r>
      <w:r w:rsidR="00E325A9">
        <w:t xml:space="preserve"> với dự án</w:t>
      </w:r>
    </w:p>
    <w:p w14:paraId="19ABED34" w14:textId="62A32A28" w:rsidR="008B0673" w:rsidRPr="00E5015D" w:rsidRDefault="008B0673" w:rsidP="00E325A9">
      <w:pPr>
        <w:rPr>
          <w:b/>
          <w:bCs/>
        </w:rPr>
      </w:pPr>
      <w:r w:rsidRPr="00E325A9">
        <w:rPr>
          <w:b/>
          <w:bCs/>
          <w:lang w:val="en-US"/>
        </w:rPr>
        <w:t>Model</w:t>
      </w:r>
    </w:p>
    <w:p w14:paraId="24B24D42" w14:textId="52A3B4B9" w:rsidR="008B0673" w:rsidRPr="008B0673" w:rsidRDefault="008B0673" w:rsidP="00912A3D">
      <w:pPr>
        <w:pStyle w:val="ListParagraph"/>
        <w:numPr>
          <w:ilvl w:val="0"/>
          <w:numId w:val="5"/>
        </w:numPr>
      </w:pPr>
      <w:r w:rsidRPr="008B0673">
        <w:rPr>
          <w:b/>
          <w:bCs/>
        </w:rPr>
        <w:t>db.js</w:t>
      </w:r>
      <w:r w:rsidRPr="008B0673">
        <w:t xml:space="preserve">: Đây là thành phần chính của </w:t>
      </w:r>
      <w:r w:rsidRPr="008B0673">
        <w:rPr>
          <w:b/>
          <w:bCs/>
        </w:rPr>
        <w:t>Model</w:t>
      </w:r>
      <w:r w:rsidRPr="008B0673">
        <w:t xml:space="preserve">, chịu trách nhiệm kết nối với cơ sở dữ liệu và thực thi các câu truy vấn. </w:t>
      </w:r>
    </w:p>
    <w:p w14:paraId="6D184128" w14:textId="5EDDA11A" w:rsidR="00011424" w:rsidRPr="00E5015D" w:rsidRDefault="00011424" w:rsidP="00E325A9">
      <w:r w:rsidRPr="00244785">
        <w:rPr>
          <w:b/>
          <w:bCs/>
        </w:rPr>
        <w:t>View</w:t>
      </w:r>
      <w:r w:rsidR="00E5015D">
        <w:rPr>
          <w:b/>
          <w:bCs/>
        </w:rPr>
        <w:t xml:space="preserve">: </w:t>
      </w:r>
      <w:r w:rsidR="00E5015D" w:rsidRPr="00244785">
        <w:t>Phần </w:t>
      </w:r>
      <w:r w:rsidR="00E5015D" w:rsidRPr="00244785">
        <w:rPr>
          <w:b/>
        </w:rPr>
        <w:t>View</w:t>
      </w:r>
      <w:r w:rsidR="00E5015D" w:rsidRPr="00244785">
        <w:t> trong dự án chịu trách nhiệm hiển thị giao diện người dùng (User Interface).</w:t>
      </w:r>
    </w:p>
    <w:p w14:paraId="53FB6C7A" w14:textId="77777777" w:rsidR="00CB4EF9" w:rsidRDefault="00B401E5" w:rsidP="00CB4EF9">
      <w:pPr>
        <w:keepNext/>
        <w:jc w:val="center"/>
      </w:pPr>
      <w:r w:rsidRPr="00B401E5">
        <w:rPr>
          <w:b/>
          <w:bCs/>
          <w:noProof/>
        </w:rPr>
        <w:drawing>
          <wp:inline distT="0" distB="0" distL="0" distR="0" wp14:anchorId="463739F2" wp14:editId="02B39327">
            <wp:extent cx="2976895" cy="4003964"/>
            <wp:effectExtent l="0" t="0" r="0" b="0"/>
            <wp:docPr id="1280675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75360" name="Picture 1" descr="A screenshot of a computer&#10;&#10;Description automatically generated"/>
                    <pic:cNvPicPr/>
                  </pic:nvPicPr>
                  <pic:blipFill>
                    <a:blip r:embed="rId25"/>
                    <a:stretch>
                      <a:fillRect/>
                    </a:stretch>
                  </pic:blipFill>
                  <pic:spPr>
                    <a:xfrm>
                      <a:off x="0" y="0"/>
                      <a:ext cx="2984134" cy="4013701"/>
                    </a:xfrm>
                    <a:prstGeom prst="rect">
                      <a:avLst/>
                    </a:prstGeom>
                  </pic:spPr>
                </pic:pic>
              </a:graphicData>
            </a:graphic>
          </wp:inline>
        </w:drawing>
      </w:r>
    </w:p>
    <w:p w14:paraId="5B2D4D92" w14:textId="36A7D4D1" w:rsidR="00F66241" w:rsidRDefault="00CB4EF9" w:rsidP="00CB4EF9">
      <w:pPr>
        <w:pStyle w:val="Caption"/>
        <w:rPr>
          <w:b/>
          <w:bCs/>
        </w:rPr>
      </w:pPr>
      <w:bookmarkStart w:id="80" w:name="_Toc186524707"/>
      <w:r>
        <w:t xml:space="preserve">Hình </w:t>
      </w:r>
      <w:r>
        <w:fldChar w:fldCharType="begin"/>
      </w:r>
      <w:r>
        <w:instrText xml:space="preserve"> SEQ Hình \* ARABIC </w:instrText>
      </w:r>
      <w:r>
        <w:fldChar w:fldCharType="separate"/>
      </w:r>
      <w:r w:rsidR="004C622B">
        <w:rPr>
          <w:noProof/>
        </w:rPr>
        <w:t>14</w:t>
      </w:r>
      <w:r>
        <w:fldChar w:fldCharType="end"/>
      </w:r>
      <w:r>
        <w:t xml:space="preserve"> Thư mục view trong dự án</w:t>
      </w:r>
      <w:bookmarkEnd w:id="80"/>
    </w:p>
    <w:p w14:paraId="51126B03" w14:textId="77777777" w:rsidR="00A979D3" w:rsidRPr="00A979D3" w:rsidRDefault="00A979D3" w:rsidP="00E5015D">
      <w:pPr>
        <w:ind w:firstLine="360"/>
        <w:rPr>
          <w:lang w:val="en-US"/>
        </w:rPr>
      </w:pPr>
      <w:r w:rsidRPr="00A979D3">
        <w:rPr>
          <w:b/>
          <w:lang w:val="en-US"/>
        </w:rPr>
        <w:t>Chức năng chính</w:t>
      </w:r>
      <w:r w:rsidRPr="00A979D3">
        <w:rPr>
          <w:lang w:val="en-US"/>
        </w:rPr>
        <w:t>:</w:t>
      </w:r>
    </w:p>
    <w:p w14:paraId="4AA04567" w14:textId="57E8E62D" w:rsidR="00A979D3" w:rsidRPr="00A979D3" w:rsidRDefault="00A979D3" w:rsidP="00912A3D">
      <w:pPr>
        <w:pStyle w:val="ListParagraph"/>
        <w:numPr>
          <w:ilvl w:val="0"/>
          <w:numId w:val="5"/>
        </w:numPr>
        <w:rPr>
          <w:lang w:val="en-US"/>
        </w:rPr>
      </w:pPr>
      <w:r w:rsidRPr="00A979D3">
        <w:rPr>
          <w:lang w:val="en-US"/>
        </w:rPr>
        <w:t>Hiển thị nội dung và thông tin từ server tới trình duyệt của người dùng.</w:t>
      </w:r>
    </w:p>
    <w:p w14:paraId="01936F2B" w14:textId="7D67AF73" w:rsidR="00A979D3" w:rsidRPr="00A979D3" w:rsidRDefault="00A979D3" w:rsidP="00912A3D">
      <w:pPr>
        <w:pStyle w:val="ListParagraph"/>
        <w:numPr>
          <w:ilvl w:val="0"/>
          <w:numId w:val="5"/>
        </w:numPr>
        <w:rPr>
          <w:lang w:val="en-US"/>
        </w:rPr>
      </w:pPr>
      <w:r w:rsidRPr="00A979D3">
        <w:rPr>
          <w:lang w:val="en-US"/>
        </w:rPr>
        <w:t>Sử dụng </w:t>
      </w:r>
      <w:r w:rsidRPr="00A979D3">
        <w:rPr>
          <w:b/>
          <w:lang w:val="en-US"/>
        </w:rPr>
        <w:t>EJS (Embedded JavaScript)</w:t>
      </w:r>
      <w:r w:rsidRPr="00A979D3">
        <w:rPr>
          <w:lang w:val="en-US"/>
        </w:rPr>
        <w:t> để nhúng dữ liệu động vào các trang HTML.</w:t>
      </w:r>
    </w:p>
    <w:p w14:paraId="101C6392" w14:textId="77777777" w:rsidR="00A979D3" w:rsidRPr="00547505" w:rsidRDefault="00A979D3" w:rsidP="00E5015D">
      <w:pPr>
        <w:ind w:firstLine="360"/>
        <w:rPr>
          <w:lang w:val="en-US"/>
        </w:rPr>
      </w:pPr>
      <w:r w:rsidRPr="00547505">
        <w:rPr>
          <w:b/>
          <w:lang w:val="en-US"/>
        </w:rPr>
        <w:t>Những gì được hiển thị</w:t>
      </w:r>
      <w:r w:rsidRPr="00547505">
        <w:rPr>
          <w:lang w:val="en-US"/>
        </w:rPr>
        <w:t>:</w:t>
      </w:r>
    </w:p>
    <w:p w14:paraId="2C248C31" w14:textId="3C5B91CC" w:rsidR="00A979D3" w:rsidRPr="00547505" w:rsidRDefault="00A979D3" w:rsidP="00912A3D">
      <w:pPr>
        <w:pStyle w:val="ListParagraph"/>
        <w:numPr>
          <w:ilvl w:val="0"/>
          <w:numId w:val="5"/>
        </w:numPr>
        <w:rPr>
          <w:lang w:val="en-US"/>
        </w:rPr>
      </w:pPr>
      <w:r w:rsidRPr="00547505">
        <w:rPr>
          <w:b/>
          <w:lang w:val="en-US"/>
        </w:rPr>
        <w:t>Giao diện cho Admin</w:t>
      </w:r>
      <w:r w:rsidRPr="00547505">
        <w:rPr>
          <w:lang w:val="en-US"/>
        </w:rPr>
        <w:t>:</w:t>
      </w:r>
    </w:p>
    <w:p w14:paraId="112302F7" w14:textId="2C7678B8" w:rsidR="00A979D3" w:rsidRPr="00547505" w:rsidRDefault="00A979D3" w:rsidP="00912A3D">
      <w:pPr>
        <w:pStyle w:val="ListParagraph"/>
        <w:numPr>
          <w:ilvl w:val="1"/>
          <w:numId w:val="5"/>
        </w:numPr>
        <w:rPr>
          <w:lang w:val="en-US"/>
        </w:rPr>
      </w:pPr>
      <w:r w:rsidRPr="00547505">
        <w:rPr>
          <w:lang w:val="en-US"/>
        </w:rPr>
        <w:t>Trang quản lý lớp học (admin-classes-page.ejs), khóa học (admin-courses-page.ejs), giáo viên (admin-teacher-page.ejs), và sinh viên (admin-student-page.ejs).</w:t>
      </w:r>
    </w:p>
    <w:p w14:paraId="073580AF" w14:textId="7CA22F2A" w:rsidR="00A979D3" w:rsidRPr="00547505" w:rsidRDefault="00A979D3" w:rsidP="00912A3D">
      <w:pPr>
        <w:pStyle w:val="ListParagraph"/>
        <w:numPr>
          <w:ilvl w:val="1"/>
          <w:numId w:val="5"/>
        </w:numPr>
        <w:rPr>
          <w:lang w:val="en-US"/>
        </w:rPr>
      </w:pPr>
      <w:r w:rsidRPr="00547505">
        <w:rPr>
          <w:lang w:val="en-US"/>
        </w:rPr>
        <w:t>Trang đăng nhập cho Admin (admin-login-page.ejs).</w:t>
      </w:r>
    </w:p>
    <w:p w14:paraId="2A966539" w14:textId="72CA0329" w:rsidR="00A979D3" w:rsidRPr="00547505" w:rsidRDefault="00A979D3" w:rsidP="00912A3D">
      <w:pPr>
        <w:pStyle w:val="ListParagraph"/>
        <w:numPr>
          <w:ilvl w:val="0"/>
          <w:numId w:val="5"/>
        </w:numPr>
        <w:rPr>
          <w:lang w:val="en-US"/>
        </w:rPr>
      </w:pPr>
      <w:r w:rsidRPr="00547505">
        <w:rPr>
          <w:b/>
          <w:lang w:val="en-US"/>
        </w:rPr>
        <w:t>Giao diện cho User</w:t>
      </w:r>
      <w:r w:rsidRPr="00547505">
        <w:rPr>
          <w:lang w:val="en-US"/>
        </w:rPr>
        <w:t>:</w:t>
      </w:r>
    </w:p>
    <w:p w14:paraId="66B5FAE8" w14:textId="13C15A72" w:rsidR="00A979D3" w:rsidRPr="00547505" w:rsidRDefault="00A979D3" w:rsidP="00912A3D">
      <w:pPr>
        <w:pStyle w:val="ListParagraph"/>
        <w:numPr>
          <w:ilvl w:val="1"/>
          <w:numId w:val="5"/>
        </w:numPr>
        <w:rPr>
          <w:lang w:val="en-US"/>
        </w:rPr>
      </w:pPr>
      <w:r w:rsidRPr="00547505">
        <w:rPr>
          <w:lang w:val="en-US"/>
        </w:rPr>
        <w:t>Hiển thị danh sách lớp (classes-list.ejs), khóa học (courses-list.ejs), và chi tiết lớp (class-detail.ejs).</w:t>
      </w:r>
    </w:p>
    <w:p w14:paraId="6E678B81" w14:textId="19EE747D" w:rsidR="00A979D3" w:rsidRPr="00547505" w:rsidRDefault="00A979D3" w:rsidP="00912A3D">
      <w:pPr>
        <w:pStyle w:val="ListParagraph"/>
        <w:numPr>
          <w:ilvl w:val="1"/>
          <w:numId w:val="5"/>
        </w:numPr>
        <w:rPr>
          <w:lang w:val="en-US"/>
        </w:rPr>
      </w:pPr>
      <w:r w:rsidRPr="00547505">
        <w:rPr>
          <w:lang w:val="en-US"/>
        </w:rPr>
        <w:t>Trang cá nhân của sinh viên (student-page.ejs) và giáo viên (teacher-classes.ejs, teacher.ejs).</w:t>
      </w:r>
    </w:p>
    <w:p w14:paraId="155FC7B5" w14:textId="77777777" w:rsidR="00A979D3" w:rsidRPr="00547505" w:rsidRDefault="00A979D3" w:rsidP="00E5015D">
      <w:pPr>
        <w:ind w:firstLine="360"/>
        <w:rPr>
          <w:lang w:val="en-US"/>
        </w:rPr>
      </w:pPr>
      <w:r w:rsidRPr="00547505">
        <w:rPr>
          <w:b/>
          <w:lang w:val="en-US"/>
        </w:rPr>
        <w:t>Cấu trúc chung</w:t>
      </w:r>
      <w:r w:rsidRPr="00547505">
        <w:rPr>
          <w:lang w:val="en-US"/>
        </w:rPr>
        <w:t>:</w:t>
      </w:r>
    </w:p>
    <w:p w14:paraId="167D1730" w14:textId="4C299401" w:rsidR="00A979D3" w:rsidRPr="00547505" w:rsidRDefault="00A979D3" w:rsidP="00912A3D">
      <w:pPr>
        <w:pStyle w:val="ListParagraph"/>
        <w:numPr>
          <w:ilvl w:val="0"/>
          <w:numId w:val="5"/>
        </w:numPr>
        <w:rPr>
          <w:lang w:val="en-US"/>
        </w:rPr>
      </w:pPr>
      <w:r w:rsidRPr="00547505">
        <w:rPr>
          <w:lang w:val="en-US"/>
        </w:rPr>
        <w:t>Thành phần tái sử dụng: Header (guest-header.ejs, in-app-header.ejs) và footer (footer.ejs).</w:t>
      </w:r>
    </w:p>
    <w:p w14:paraId="57EF5B43" w14:textId="7B34C977" w:rsidR="00A979D3" w:rsidRPr="00547505" w:rsidRDefault="00A979D3" w:rsidP="00912A3D">
      <w:pPr>
        <w:pStyle w:val="ListParagraph"/>
        <w:numPr>
          <w:ilvl w:val="0"/>
          <w:numId w:val="5"/>
        </w:numPr>
        <w:rPr>
          <w:lang w:val="en-US"/>
        </w:rPr>
      </w:pPr>
      <w:r w:rsidRPr="00547505">
        <w:rPr>
          <w:lang w:val="en-US"/>
        </w:rPr>
        <w:t>Trang chủ: Landing page (landing-page.ejs).</w:t>
      </w:r>
    </w:p>
    <w:p w14:paraId="148CF67B" w14:textId="3201C854" w:rsidR="00A979D3" w:rsidRPr="00244785" w:rsidRDefault="00A979D3" w:rsidP="00912A3D">
      <w:pPr>
        <w:pStyle w:val="ListParagraph"/>
        <w:numPr>
          <w:ilvl w:val="0"/>
          <w:numId w:val="5"/>
        </w:numPr>
        <w:rPr>
          <w:lang w:val="fr-FR"/>
        </w:rPr>
      </w:pPr>
      <w:r w:rsidRPr="00244785">
        <w:rPr>
          <w:lang w:val="fr-FR"/>
        </w:rPr>
        <w:t>Trang đăng nhập: (login-page.ejs).</w:t>
      </w:r>
    </w:p>
    <w:p w14:paraId="7ED877B0" w14:textId="77777777" w:rsidR="00A979D3" w:rsidRPr="00244785" w:rsidRDefault="00A979D3" w:rsidP="00E5015D">
      <w:pPr>
        <w:ind w:firstLine="360"/>
        <w:rPr>
          <w:lang w:val="fr-FR"/>
        </w:rPr>
      </w:pPr>
      <w:r w:rsidRPr="00244785">
        <w:rPr>
          <w:lang w:val="fr-FR"/>
        </w:rPr>
        <w:t>Phần này giúp tổ chức giao diện linh hoạt, tái sử dụng và hỗ trợ tương tác giữa người dùng và hệ thống.</w:t>
      </w:r>
    </w:p>
    <w:p w14:paraId="3C71B4CA" w14:textId="67B29578" w:rsidR="00A979D3" w:rsidRDefault="00E5015D" w:rsidP="00B554BE">
      <w:r w:rsidRPr="00E5015D">
        <w:rPr>
          <w:b/>
          <w:bCs/>
        </w:rPr>
        <w:t>Controller</w:t>
      </w:r>
      <w:r w:rsidR="00736B87">
        <w:rPr>
          <w:b/>
          <w:bCs/>
        </w:rPr>
        <w:t xml:space="preserve">: </w:t>
      </w:r>
      <w:r w:rsidR="00736B87" w:rsidRPr="00736B87">
        <w:t>Chịu trách nhiệm xử lý logic ứng dụng, đóng vai trò là cầu nối giữa Model và View. Nó nhận yêu cầu từ người dùng, xử lý dữ liệu (từ Model), và gửi kết quả đến View để hiển thị.</w:t>
      </w:r>
    </w:p>
    <w:p w14:paraId="6B46505B" w14:textId="77777777" w:rsidR="00CB4EF9" w:rsidRDefault="00836D66" w:rsidP="00CB4EF9">
      <w:pPr>
        <w:keepNext/>
        <w:jc w:val="center"/>
      </w:pPr>
      <w:r>
        <w:rPr>
          <w:noProof/>
        </w:rPr>
        <w:drawing>
          <wp:inline distT="0" distB="0" distL="0" distR="0" wp14:anchorId="03E52DD9" wp14:editId="0B0E4460">
            <wp:extent cx="3368351" cy="2068452"/>
            <wp:effectExtent l="0" t="0" r="0" b="1905"/>
            <wp:docPr id="1303160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368351" cy="2068452"/>
                    </a:xfrm>
                    <a:prstGeom prst="rect">
                      <a:avLst/>
                    </a:prstGeom>
                  </pic:spPr>
                </pic:pic>
              </a:graphicData>
            </a:graphic>
          </wp:inline>
        </w:drawing>
      </w:r>
    </w:p>
    <w:p w14:paraId="0CCB4EED" w14:textId="61C1ABDE" w:rsidR="00836D66" w:rsidRDefault="00CB4EF9" w:rsidP="00CB4EF9">
      <w:pPr>
        <w:pStyle w:val="Caption"/>
      </w:pPr>
      <w:bookmarkStart w:id="81" w:name="_Toc186524708"/>
      <w:r>
        <w:t xml:space="preserve">Hình </w:t>
      </w:r>
      <w:r>
        <w:fldChar w:fldCharType="begin"/>
      </w:r>
      <w:r>
        <w:instrText xml:space="preserve"> SEQ Hình \* ARABIC </w:instrText>
      </w:r>
      <w:r>
        <w:fldChar w:fldCharType="separate"/>
      </w:r>
      <w:r w:rsidR="004C622B">
        <w:rPr>
          <w:noProof/>
        </w:rPr>
        <w:t>15</w:t>
      </w:r>
      <w:r>
        <w:fldChar w:fldCharType="end"/>
      </w:r>
      <w:r>
        <w:t xml:space="preserve"> </w:t>
      </w:r>
      <w:r w:rsidRPr="009E2118">
        <w:t xml:space="preserve">Thư mục </w:t>
      </w:r>
      <w:r>
        <w:t>controller</w:t>
      </w:r>
      <w:r w:rsidRPr="009E2118">
        <w:t xml:space="preserve"> trong dự án</w:t>
      </w:r>
      <w:bookmarkEnd w:id="81"/>
    </w:p>
    <w:p w14:paraId="019B6190" w14:textId="64333EB6" w:rsidR="00B554BE" w:rsidRPr="00B554BE" w:rsidRDefault="00B554BE" w:rsidP="00912A3D">
      <w:pPr>
        <w:pStyle w:val="ListParagraph"/>
        <w:numPr>
          <w:ilvl w:val="0"/>
          <w:numId w:val="5"/>
        </w:numPr>
        <w:rPr>
          <w:b/>
          <w:bCs/>
        </w:rPr>
      </w:pPr>
      <w:r w:rsidRPr="00B554BE">
        <w:rPr>
          <w:b/>
          <w:bCs/>
        </w:rPr>
        <w:t>Admin Controllers:</w:t>
      </w:r>
    </w:p>
    <w:p w14:paraId="40FA8FF4" w14:textId="266A4A65" w:rsidR="00B554BE" w:rsidRPr="00B554BE" w:rsidRDefault="00B554BE" w:rsidP="00912A3D">
      <w:pPr>
        <w:pStyle w:val="ListParagraph"/>
        <w:numPr>
          <w:ilvl w:val="1"/>
          <w:numId w:val="5"/>
        </w:numPr>
      </w:pPr>
      <w:r w:rsidRPr="00B554BE">
        <w:t>adminController.js: Xử lý các chức năng chung của admin (truy cập trang quản trị, thống kê, điều hướng).</w:t>
      </w:r>
    </w:p>
    <w:p w14:paraId="677157C9" w14:textId="2A36DAC6" w:rsidR="00B554BE" w:rsidRPr="00B554BE" w:rsidRDefault="00B554BE" w:rsidP="00912A3D">
      <w:pPr>
        <w:pStyle w:val="ListParagraph"/>
        <w:numPr>
          <w:ilvl w:val="1"/>
          <w:numId w:val="5"/>
        </w:numPr>
      </w:pPr>
      <w:r w:rsidRPr="00B554BE">
        <w:t>admin-studentController.js: Quản lý thông tin sinh viên, bao gồm thêm, sửa, xóa, và truy xuất danh sách sinh viên.</w:t>
      </w:r>
    </w:p>
    <w:p w14:paraId="02419EA7" w14:textId="1DEC359E" w:rsidR="00B554BE" w:rsidRPr="00B554BE" w:rsidRDefault="00B554BE" w:rsidP="00912A3D">
      <w:pPr>
        <w:pStyle w:val="ListParagraph"/>
        <w:numPr>
          <w:ilvl w:val="1"/>
          <w:numId w:val="5"/>
        </w:numPr>
      </w:pPr>
      <w:r w:rsidRPr="00B554BE">
        <w:t>admin-teacherController.js: Quản lý thông tin giáo viên, xử lý tương tự như sinh viên.</w:t>
      </w:r>
    </w:p>
    <w:p w14:paraId="2A701DF9" w14:textId="4FFED03B" w:rsidR="00B554BE" w:rsidRPr="00B554BE" w:rsidRDefault="00B554BE" w:rsidP="00912A3D">
      <w:pPr>
        <w:pStyle w:val="ListParagraph"/>
        <w:numPr>
          <w:ilvl w:val="0"/>
          <w:numId w:val="5"/>
        </w:numPr>
        <w:rPr>
          <w:b/>
          <w:bCs/>
        </w:rPr>
      </w:pPr>
      <w:r w:rsidRPr="00B554BE">
        <w:rPr>
          <w:b/>
          <w:bCs/>
        </w:rPr>
        <w:t>User Controllers:</w:t>
      </w:r>
    </w:p>
    <w:p w14:paraId="2A3AA0DE" w14:textId="46C964C8" w:rsidR="00B554BE" w:rsidRPr="00B554BE" w:rsidRDefault="00B554BE" w:rsidP="00912A3D">
      <w:pPr>
        <w:pStyle w:val="ListParagraph"/>
        <w:numPr>
          <w:ilvl w:val="1"/>
          <w:numId w:val="5"/>
        </w:numPr>
      </w:pPr>
      <w:r w:rsidRPr="00B554BE">
        <w:t>homeController.js: Quản lý logic hiển thị trang chính (trang chủ, thông báo).</w:t>
      </w:r>
    </w:p>
    <w:p w14:paraId="263A331A" w14:textId="03338017" w:rsidR="00B554BE" w:rsidRPr="00B554BE" w:rsidRDefault="00B554BE" w:rsidP="00912A3D">
      <w:pPr>
        <w:pStyle w:val="ListParagraph"/>
        <w:numPr>
          <w:ilvl w:val="1"/>
          <w:numId w:val="5"/>
        </w:numPr>
      </w:pPr>
      <w:r w:rsidRPr="00B554BE">
        <w:t>loginController.js: Xử lý xác thực và đăng nhập cho người dùng (Admin, Giáo viên, Sinh viên).</w:t>
      </w:r>
    </w:p>
    <w:p w14:paraId="21C726BE" w14:textId="0FE8F87C" w:rsidR="00B554BE" w:rsidRPr="00B554BE" w:rsidRDefault="00B554BE" w:rsidP="00912A3D">
      <w:pPr>
        <w:pStyle w:val="ListParagraph"/>
        <w:numPr>
          <w:ilvl w:val="1"/>
          <w:numId w:val="5"/>
        </w:numPr>
      </w:pPr>
      <w:r w:rsidRPr="00B554BE">
        <w:t>studentController.js: Quản lý các chức năng liên quan đến sinh viên, như đăng ký khóa học, xem lịch học, xem điểm.</w:t>
      </w:r>
    </w:p>
    <w:p w14:paraId="702606A3" w14:textId="37589399" w:rsidR="00B554BE" w:rsidRPr="00B554BE" w:rsidRDefault="00B554BE" w:rsidP="00912A3D">
      <w:pPr>
        <w:pStyle w:val="ListParagraph"/>
        <w:numPr>
          <w:ilvl w:val="1"/>
          <w:numId w:val="5"/>
        </w:numPr>
      </w:pPr>
      <w:r w:rsidRPr="00B554BE">
        <w:t>teacherController.js: Xử lý các chức năng cho giáo viên, như quản lý lớp học, cập nhật điểm số.</w:t>
      </w:r>
    </w:p>
    <w:p w14:paraId="27408DC4" w14:textId="77777777" w:rsidR="00B554BE" w:rsidRPr="00B554BE" w:rsidRDefault="00B554BE" w:rsidP="00B554BE"/>
    <w:p w14:paraId="0A5ACA39" w14:textId="208BAC08" w:rsidR="00D219BB" w:rsidRDefault="00E26EB3" w:rsidP="00A95834">
      <w:pPr>
        <w:pStyle w:val="Heading3"/>
        <w:numPr>
          <w:ilvl w:val="2"/>
          <w:numId w:val="49"/>
        </w:numPr>
      </w:pPr>
      <w:bookmarkStart w:id="82" w:name="_Toc510882207"/>
      <w:bookmarkStart w:id="83" w:name="_Toc186524664"/>
      <w:r>
        <w:t>Thiết kế tổng quan</w:t>
      </w:r>
      <w:bookmarkEnd w:id="82"/>
      <w:bookmarkEnd w:id="83"/>
    </w:p>
    <w:p w14:paraId="56574375" w14:textId="77777777" w:rsidR="00F62AFA" w:rsidRDefault="00683488" w:rsidP="00F62AFA">
      <w:pPr>
        <w:keepNext/>
        <w:jc w:val="center"/>
      </w:pPr>
      <w:r>
        <w:rPr>
          <w:noProof/>
        </w:rPr>
        <w:drawing>
          <wp:inline distT="0" distB="0" distL="0" distR="0" wp14:anchorId="5E4FF07C" wp14:editId="28475E80">
            <wp:extent cx="3223010" cy="3817620"/>
            <wp:effectExtent l="0" t="0" r="0" b="0"/>
            <wp:docPr id="1991762038"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2038" name="Picture 1" descr="A diagram of a computer system&#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231035" cy="3827125"/>
                    </a:xfrm>
                    <a:prstGeom prst="rect">
                      <a:avLst/>
                    </a:prstGeom>
                  </pic:spPr>
                </pic:pic>
              </a:graphicData>
            </a:graphic>
          </wp:inline>
        </w:drawing>
      </w:r>
    </w:p>
    <w:p w14:paraId="2627BA3F" w14:textId="10FAACE8" w:rsidR="00CB4EF9" w:rsidRDefault="00F62AFA" w:rsidP="00F62AFA">
      <w:pPr>
        <w:pStyle w:val="Caption"/>
      </w:pPr>
      <w:bookmarkStart w:id="84" w:name="_Toc186524709"/>
      <w:r>
        <w:t xml:space="preserve">Hình </w:t>
      </w:r>
      <w:r>
        <w:fldChar w:fldCharType="begin"/>
      </w:r>
      <w:r>
        <w:instrText xml:space="preserve"> SEQ Hình \* ARABIC </w:instrText>
      </w:r>
      <w:r>
        <w:fldChar w:fldCharType="separate"/>
      </w:r>
      <w:r w:rsidR="004C622B">
        <w:rPr>
          <w:noProof/>
        </w:rPr>
        <w:t>16</w:t>
      </w:r>
      <w:r>
        <w:fldChar w:fldCharType="end"/>
      </w:r>
      <w:r>
        <w:t xml:space="preserve"> </w:t>
      </w:r>
      <w:r w:rsidRPr="00C71E6F">
        <w:t>Biểu đồ phụ thuộc gói</w:t>
      </w:r>
      <w:bookmarkEnd w:id="84"/>
    </w:p>
    <w:p w14:paraId="5F14008E" w14:textId="2464908B" w:rsidR="24E25B51" w:rsidRPr="00874D8E" w:rsidRDefault="24E25B51" w:rsidP="14CA9C93">
      <w:pPr>
        <w:rPr>
          <w:b/>
          <w:lang w:val="en-US"/>
        </w:rPr>
      </w:pPr>
      <w:r w:rsidRPr="00A40EB2">
        <w:rPr>
          <w:b/>
        </w:rPr>
        <w:t>Giải thích các gói</w:t>
      </w:r>
      <w:r w:rsidR="00874D8E">
        <w:rPr>
          <w:b/>
          <w:lang w:val="en-US"/>
        </w:rPr>
        <w:t>:</w:t>
      </w:r>
    </w:p>
    <w:p w14:paraId="15645F21" w14:textId="77777777" w:rsidR="00853EB3" w:rsidRPr="00853EB3" w:rsidRDefault="00853EB3" w:rsidP="00853EB3">
      <w:pPr>
        <w:numPr>
          <w:ilvl w:val="0"/>
          <w:numId w:val="73"/>
        </w:numPr>
        <w:rPr>
          <w:b/>
          <w:lang w:val="en-US"/>
        </w:rPr>
      </w:pPr>
      <w:r w:rsidRPr="00853EB3">
        <w:rPr>
          <w:b/>
          <w:bCs/>
          <w:lang w:val="en-US"/>
        </w:rPr>
        <w:t>Package views:</w:t>
      </w:r>
    </w:p>
    <w:p w14:paraId="46A240F7" w14:textId="77777777" w:rsidR="00853EB3" w:rsidRPr="00EB7FC5" w:rsidRDefault="00853EB3" w:rsidP="00EB7FC5">
      <w:pPr>
        <w:pStyle w:val="ListParagraph"/>
        <w:numPr>
          <w:ilvl w:val="1"/>
          <w:numId w:val="73"/>
        </w:numPr>
        <w:rPr>
          <w:lang w:val="en-US"/>
        </w:rPr>
      </w:pPr>
      <w:r w:rsidRPr="00EB7FC5">
        <w:rPr>
          <w:lang w:val="en-US"/>
        </w:rPr>
        <w:t>Mục đích:</w:t>
      </w:r>
    </w:p>
    <w:p w14:paraId="59A3249D" w14:textId="77777777" w:rsidR="00853EB3" w:rsidRPr="00EB7FC5" w:rsidRDefault="00853EB3" w:rsidP="00EB7FC5">
      <w:pPr>
        <w:pStyle w:val="ListParagraph"/>
        <w:numPr>
          <w:ilvl w:val="2"/>
          <w:numId w:val="73"/>
        </w:numPr>
        <w:rPr>
          <w:lang w:val="en-US"/>
        </w:rPr>
      </w:pPr>
      <w:r w:rsidRPr="00EB7FC5">
        <w:rPr>
          <w:lang w:val="en-US"/>
        </w:rPr>
        <w:t>Chịu trách nhiệm hiển thị giao diện người dùng (UI/UX).</w:t>
      </w:r>
    </w:p>
    <w:p w14:paraId="62C06F8D" w14:textId="77777777" w:rsidR="00853EB3" w:rsidRPr="00EB7FC5" w:rsidRDefault="00853EB3" w:rsidP="00EB7FC5">
      <w:pPr>
        <w:pStyle w:val="ListParagraph"/>
        <w:numPr>
          <w:ilvl w:val="2"/>
          <w:numId w:val="73"/>
        </w:numPr>
        <w:rPr>
          <w:lang w:val="en-US"/>
        </w:rPr>
      </w:pPr>
      <w:r w:rsidRPr="00EB7FC5">
        <w:rPr>
          <w:lang w:val="en-US"/>
        </w:rPr>
        <w:t>Tương tác với người dùng và gửi yêu cầu (requests) tới routes trong Backend.</w:t>
      </w:r>
    </w:p>
    <w:p w14:paraId="0B84703C" w14:textId="77777777" w:rsidR="00853EB3" w:rsidRPr="00EB7FC5" w:rsidRDefault="00853EB3" w:rsidP="00EB7FC5">
      <w:pPr>
        <w:pStyle w:val="ListParagraph"/>
        <w:numPr>
          <w:ilvl w:val="1"/>
          <w:numId w:val="73"/>
        </w:numPr>
        <w:rPr>
          <w:lang w:val="en-US"/>
        </w:rPr>
      </w:pPr>
      <w:r w:rsidRPr="00EB7FC5">
        <w:rPr>
          <w:lang w:val="en-US"/>
        </w:rPr>
        <w:t>Mối quan hệ:</w:t>
      </w:r>
    </w:p>
    <w:p w14:paraId="63DE1E72" w14:textId="471F7628" w:rsidR="00853EB3" w:rsidRPr="00EB7FC5" w:rsidRDefault="00853EB3" w:rsidP="00853EB3">
      <w:pPr>
        <w:pStyle w:val="ListParagraph"/>
        <w:numPr>
          <w:ilvl w:val="2"/>
          <w:numId w:val="73"/>
        </w:numPr>
        <w:rPr>
          <w:lang w:val="en-US"/>
        </w:rPr>
      </w:pPr>
      <w:r w:rsidRPr="00EB7FC5">
        <w:rPr>
          <w:lang w:val="en-US"/>
        </w:rPr>
        <w:t>views phụ thuộc vào routes trong Backend để lấy dữ liệu cần thiết thông qua giao tiếp API hoặc giao thức HTTP.</w:t>
      </w:r>
    </w:p>
    <w:p w14:paraId="5B42F9E4" w14:textId="77777777" w:rsidR="00853EB3" w:rsidRPr="003D2373" w:rsidRDefault="00853EB3" w:rsidP="003D2373">
      <w:pPr>
        <w:pStyle w:val="ListParagraph"/>
        <w:numPr>
          <w:ilvl w:val="0"/>
          <w:numId w:val="73"/>
        </w:numPr>
        <w:rPr>
          <w:b/>
          <w:lang w:val="en-US"/>
        </w:rPr>
      </w:pPr>
      <w:r w:rsidRPr="003D2373">
        <w:rPr>
          <w:b/>
          <w:bCs/>
          <w:lang w:val="en-US"/>
        </w:rPr>
        <w:t>Package routes:</w:t>
      </w:r>
    </w:p>
    <w:p w14:paraId="3379910C" w14:textId="77777777" w:rsidR="00853EB3" w:rsidRPr="003D2373" w:rsidRDefault="00853EB3" w:rsidP="003D2373">
      <w:pPr>
        <w:pStyle w:val="ListParagraph"/>
        <w:numPr>
          <w:ilvl w:val="1"/>
          <w:numId w:val="73"/>
        </w:numPr>
        <w:rPr>
          <w:lang w:val="en-US"/>
        </w:rPr>
      </w:pPr>
      <w:r w:rsidRPr="003D2373">
        <w:rPr>
          <w:lang w:val="en-US"/>
        </w:rPr>
        <w:t>Mục đích:</w:t>
      </w:r>
    </w:p>
    <w:p w14:paraId="59BE3E71" w14:textId="77777777" w:rsidR="00853EB3" w:rsidRPr="003D2373" w:rsidRDefault="00853EB3" w:rsidP="003D2373">
      <w:pPr>
        <w:pStyle w:val="ListParagraph"/>
        <w:numPr>
          <w:ilvl w:val="2"/>
          <w:numId w:val="73"/>
        </w:numPr>
        <w:rPr>
          <w:lang w:val="en-US"/>
        </w:rPr>
      </w:pPr>
      <w:r w:rsidRPr="003D2373">
        <w:rPr>
          <w:lang w:val="en-US"/>
        </w:rPr>
        <w:t>Định nghĩa các đường dẫn URL và ánh xạ chúng tới các logic xử lý trong controllers.</w:t>
      </w:r>
    </w:p>
    <w:p w14:paraId="726E6105" w14:textId="77777777" w:rsidR="00853EB3" w:rsidRPr="003D2373" w:rsidRDefault="00853EB3" w:rsidP="003D2373">
      <w:pPr>
        <w:pStyle w:val="ListParagraph"/>
        <w:numPr>
          <w:ilvl w:val="1"/>
          <w:numId w:val="73"/>
        </w:numPr>
        <w:rPr>
          <w:lang w:val="en-US"/>
        </w:rPr>
      </w:pPr>
      <w:r w:rsidRPr="003D2373">
        <w:rPr>
          <w:lang w:val="en-US"/>
        </w:rPr>
        <w:t>Mối quan hệ:</w:t>
      </w:r>
    </w:p>
    <w:p w14:paraId="0F8CF335" w14:textId="77777777" w:rsidR="00853EB3" w:rsidRPr="003D2373" w:rsidRDefault="00853EB3" w:rsidP="003D2373">
      <w:pPr>
        <w:pStyle w:val="ListParagraph"/>
        <w:numPr>
          <w:ilvl w:val="2"/>
          <w:numId w:val="73"/>
        </w:numPr>
        <w:rPr>
          <w:lang w:val="en-US"/>
        </w:rPr>
      </w:pPr>
      <w:r w:rsidRPr="003D2373">
        <w:rPr>
          <w:lang w:val="en-US"/>
        </w:rPr>
        <w:t>Phụ thuộc vào middlewares để thực hiện các xử lý trung gian.</w:t>
      </w:r>
    </w:p>
    <w:p w14:paraId="2D5AEB6E" w14:textId="77777777" w:rsidR="00853EB3" w:rsidRPr="003D2373" w:rsidRDefault="00853EB3" w:rsidP="003D2373">
      <w:pPr>
        <w:pStyle w:val="ListParagraph"/>
        <w:numPr>
          <w:ilvl w:val="2"/>
          <w:numId w:val="73"/>
        </w:numPr>
        <w:rPr>
          <w:lang w:val="en-US"/>
        </w:rPr>
      </w:pPr>
      <w:r w:rsidRPr="003D2373">
        <w:rPr>
          <w:lang w:val="en-US"/>
        </w:rPr>
        <w:t>Gọi đến controllers để thực thi logic xử lý chính.</w:t>
      </w:r>
    </w:p>
    <w:p w14:paraId="1406B720" w14:textId="77777777" w:rsidR="00853EB3" w:rsidRPr="00853EB3" w:rsidRDefault="00853EB3" w:rsidP="00853EB3">
      <w:pPr>
        <w:numPr>
          <w:ilvl w:val="0"/>
          <w:numId w:val="74"/>
        </w:numPr>
        <w:rPr>
          <w:b/>
          <w:lang w:val="en-US"/>
        </w:rPr>
      </w:pPr>
      <w:r w:rsidRPr="00853EB3">
        <w:rPr>
          <w:b/>
          <w:bCs/>
          <w:lang w:val="en-US"/>
        </w:rPr>
        <w:t>Package middlewares:</w:t>
      </w:r>
    </w:p>
    <w:p w14:paraId="60AC0A22" w14:textId="77777777" w:rsidR="00853EB3" w:rsidRPr="003D2373" w:rsidRDefault="00853EB3" w:rsidP="003D2373">
      <w:pPr>
        <w:pStyle w:val="ListParagraph"/>
        <w:numPr>
          <w:ilvl w:val="1"/>
          <w:numId w:val="74"/>
        </w:numPr>
        <w:rPr>
          <w:lang w:val="en-US"/>
        </w:rPr>
      </w:pPr>
      <w:r w:rsidRPr="003D2373">
        <w:rPr>
          <w:lang w:val="en-US"/>
        </w:rPr>
        <w:t>Mục đích:</w:t>
      </w:r>
    </w:p>
    <w:p w14:paraId="430DAD71" w14:textId="77777777" w:rsidR="00853EB3" w:rsidRPr="003D2373" w:rsidRDefault="00853EB3" w:rsidP="003D2373">
      <w:pPr>
        <w:pStyle w:val="ListParagraph"/>
        <w:numPr>
          <w:ilvl w:val="2"/>
          <w:numId w:val="74"/>
        </w:numPr>
        <w:rPr>
          <w:lang w:val="en-US"/>
        </w:rPr>
      </w:pPr>
      <w:r w:rsidRPr="003D2373">
        <w:rPr>
          <w:lang w:val="en-US"/>
        </w:rPr>
        <w:t>Xử lý các tác vụ trung gian như:</w:t>
      </w:r>
    </w:p>
    <w:p w14:paraId="7EC3A1E3" w14:textId="77777777" w:rsidR="00853EB3" w:rsidRPr="003D2373" w:rsidRDefault="00853EB3" w:rsidP="003D2373">
      <w:pPr>
        <w:pStyle w:val="ListParagraph"/>
        <w:numPr>
          <w:ilvl w:val="3"/>
          <w:numId w:val="74"/>
        </w:numPr>
        <w:rPr>
          <w:lang w:val="en-US"/>
        </w:rPr>
      </w:pPr>
      <w:r w:rsidRPr="003D2373">
        <w:rPr>
          <w:lang w:val="en-US"/>
        </w:rPr>
        <w:t>Kiểm tra xác thực người dùng (authentication).</w:t>
      </w:r>
    </w:p>
    <w:p w14:paraId="32267980" w14:textId="77777777" w:rsidR="00853EB3" w:rsidRPr="003D2373" w:rsidRDefault="00853EB3" w:rsidP="003D2373">
      <w:pPr>
        <w:pStyle w:val="ListParagraph"/>
        <w:numPr>
          <w:ilvl w:val="3"/>
          <w:numId w:val="74"/>
        </w:numPr>
        <w:rPr>
          <w:lang w:val="en-US"/>
        </w:rPr>
      </w:pPr>
      <w:r w:rsidRPr="003D2373">
        <w:rPr>
          <w:lang w:val="en-US"/>
        </w:rPr>
        <w:t>Xử lý dữ liệu đầu vào.</w:t>
      </w:r>
    </w:p>
    <w:p w14:paraId="090FFD0B" w14:textId="77777777" w:rsidR="00853EB3" w:rsidRPr="003D2373" w:rsidRDefault="00853EB3" w:rsidP="003D2373">
      <w:pPr>
        <w:pStyle w:val="ListParagraph"/>
        <w:numPr>
          <w:ilvl w:val="3"/>
          <w:numId w:val="74"/>
        </w:numPr>
        <w:rPr>
          <w:lang w:val="en-US"/>
        </w:rPr>
      </w:pPr>
      <w:r w:rsidRPr="003D2373">
        <w:rPr>
          <w:lang w:val="en-US"/>
        </w:rPr>
        <w:t>Ghi log hoặc xử lý lỗi trước khi chuyển tiếp yêu cầu đến controllers.</w:t>
      </w:r>
    </w:p>
    <w:p w14:paraId="456B44CB" w14:textId="77777777" w:rsidR="00853EB3" w:rsidRPr="003D2373" w:rsidRDefault="00853EB3" w:rsidP="003D2373">
      <w:pPr>
        <w:pStyle w:val="ListParagraph"/>
        <w:numPr>
          <w:ilvl w:val="1"/>
          <w:numId w:val="74"/>
        </w:numPr>
        <w:rPr>
          <w:lang w:val="en-US"/>
        </w:rPr>
      </w:pPr>
      <w:r w:rsidRPr="003D2373">
        <w:rPr>
          <w:lang w:val="en-US"/>
        </w:rPr>
        <w:t>Mối quan hệ:</w:t>
      </w:r>
    </w:p>
    <w:p w14:paraId="3F3B099F" w14:textId="77777777" w:rsidR="00853EB3" w:rsidRPr="003D2373" w:rsidRDefault="00853EB3" w:rsidP="003D2373">
      <w:pPr>
        <w:pStyle w:val="ListParagraph"/>
        <w:numPr>
          <w:ilvl w:val="2"/>
          <w:numId w:val="74"/>
        </w:numPr>
        <w:rPr>
          <w:lang w:val="en-US"/>
        </w:rPr>
      </w:pPr>
      <w:r w:rsidRPr="003D2373">
        <w:rPr>
          <w:lang w:val="en-US"/>
        </w:rPr>
        <w:t>Được sử dụng bởi routes để xử lý yêu cầu trước khi đến controllers.</w:t>
      </w:r>
    </w:p>
    <w:p w14:paraId="56ECE57D" w14:textId="77777777" w:rsidR="00853EB3" w:rsidRPr="00853EB3" w:rsidRDefault="00853EB3" w:rsidP="00853EB3">
      <w:pPr>
        <w:numPr>
          <w:ilvl w:val="0"/>
          <w:numId w:val="74"/>
        </w:numPr>
        <w:rPr>
          <w:b/>
          <w:lang w:val="en-US"/>
        </w:rPr>
      </w:pPr>
      <w:r w:rsidRPr="00853EB3">
        <w:rPr>
          <w:b/>
          <w:bCs/>
          <w:lang w:val="en-US"/>
        </w:rPr>
        <w:t>Package controllers:</w:t>
      </w:r>
    </w:p>
    <w:p w14:paraId="592CC63F" w14:textId="77777777" w:rsidR="00853EB3" w:rsidRPr="0043155F" w:rsidRDefault="00853EB3" w:rsidP="0043155F">
      <w:pPr>
        <w:pStyle w:val="ListParagraph"/>
        <w:numPr>
          <w:ilvl w:val="1"/>
          <w:numId w:val="74"/>
        </w:numPr>
        <w:rPr>
          <w:lang w:val="en-US"/>
        </w:rPr>
      </w:pPr>
      <w:r w:rsidRPr="0043155F">
        <w:rPr>
          <w:lang w:val="en-US"/>
        </w:rPr>
        <w:t>Mục đích:</w:t>
      </w:r>
    </w:p>
    <w:p w14:paraId="25BE56EC" w14:textId="77777777" w:rsidR="00853EB3" w:rsidRPr="0043155F" w:rsidRDefault="00853EB3" w:rsidP="0043155F">
      <w:pPr>
        <w:pStyle w:val="ListParagraph"/>
        <w:numPr>
          <w:ilvl w:val="2"/>
          <w:numId w:val="74"/>
        </w:numPr>
        <w:rPr>
          <w:lang w:val="en-US"/>
        </w:rPr>
      </w:pPr>
      <w:r w:rsidRPr="0043155F">
        <w:rPr>
          <w:lang w:val="en-US"/>
        </w:rPr>
        <w:t>Thực hiện logic nghiệp vụ chính (business logic).</w:t>
      </w:r>
    </w:p>
    <w:p w14:paraId="12197521" w14:textId="77777777" w:rsidR="00853EB3" w:rsidRPr="0043155F" w:rsidRDefault="00853EB3" w:rsidP="0043155F">
      <w:pPr>
        <w:pStyle w:val="ListParagraph"/>
        <w:numPr>
          <w:ilvl w:val="2"/>
          <w:numId w:val="74"/>
        </w:numPr>
        <w:rPr>
          <w:lang w:val="en-US"/>
        </w:rPr>
      </w:pPr>
      <w:r w:rsidRPr="0043155F">
        <w:rPr>
          <w:lang w:val="en-US"/>
        </w:rPr>
        <w:t>Xử lý yêu cầu từ routes, làm việc với dữ liệu và trả kết quả về cho frontend (thông qua routes).</w:t>
      </w:r>
    </w:p>
    <w:p w14:paraId="75AF1AD9" w14:textId="77777777" w:rsidR="00853EB3" w:rsidRPr="0043155F" w:rsidRDefault="00853EB3" w:rsidP="0043155F">
      <w:pPr>
        <w:pStyle w:val="ListParagraph"/>
        <w:numPr>
          <w:ilvl w:val="1"/>
          <w:numId w:val="74"/>
        </w:numPr>
        <w:rPr>
          <w:lang w:val="en-US"/>
        </w:rPr>
      </w:pPr>
      <w:r w:rsidRPr="0043155F">
        <w:rPr>
          <w:lang w:val="en-US"/>
        </w:rPr>
        <w:t>Mối quan hệ:</w:t>
      </w:r>
    </w:p>
    <w:p w14:paraId="59A5E8F2" w14:textId="77777777" w:rsidR="00853EB3" w:rsidRPr="0043155F" w:rsidRDefault="00853EB3" w:rsidP="0043155F">
      <w:pPr>
        <w:pStyle w:val="ListParagraph"/>
        <w:numPr>
          <w:ilvl w:val="2"/>
          <w:numId w:val="74"/>
        </w:numPr>
        <w:rPr>
          <w:lang w:val="en-US"/>
        </w:rPr>
      </w:pPr>
      <w:r w:rsidRPr="0043155F">
        <w:rPr>
          <w:lang w:val="en-US"/>
        </w:rPr>
        <w:t>Phụ thuộc vào config để lấy các thông tin cấu hình cần thiết.</w:t>
      </w:r>
    </w:p>
    <w:p w14:paraId="4CE67E54" w14:textId="77777777" w:rsidR="00853EB3" w:rsidRPr="00853EB3" w:rsidRDefault="00853EB3" w:rsidP="00853EB3">
      <w:pPr>
        <w:numPr>
          <w:ilvl w:val="0"/>
          <w:numId w:val="74"/>
        </w:numPr>
        <w:rPr>
          <w:b/>
          <w:lang w:val="en-US"/>
        </w:rPr>
      </w:pPr>
      <w:r w:rsidRPr="00853EB3">
        <w:rPr>
          <w:b/>
          <w:bCs/>
          <w:lang w:val="en-US"/>
        </w:rPr>
        <w:t>Package config:</w:t>
      </w:r>
    </w:p>
    <w:p w14:paraId="4189445E" w14:textId="77777777" w:rsidR="00853EB3" w:rsidRPr="0043155F" w:rsidRDefault="00853EB3" w:rsidP="0043155F">
      <w:pPr>
        <w:pStyle w:val="ListParagraph"/>
        <w:numPr>
          <w:ilvl w:val="1"/>
          <w:numId w:val="74"/>
        </w:numPr>
        <w:rPr>
          <w:lang w:val="en-US"/>
        </w:rPr>
      </w:pPr>
      <w:r w:rsidRPr="0043155F">
        <w:rPr>
          <w:lang w:val="en-US"/>
        </w:rPr>
        <w:t>Mục đích:</w:t>
      </w:r>
    </w:p>
    <w:p w14:paraId="4A109A8C" w14:textId="77777777" w:rsidR="00853EB3" w:rsidRPr="0043155F" w:rsidRDefault="00853EB3" w:rsidP="0043155F">
      <w:pPr>
        <w:pStyle w:val="ListParagraph"/>
        <w:numPr>
          <w:ilvl w:val="2"/>
          <w:numId w:val="74"/>
        </w:numPr>
        <w:rPr>
          <w:lang w:val="en-US"/>
        </w:rPr>
      </w:pPr>
      <w:r w:rsidRPr="0043155F">
        <w:rPr>
          <w:lang w:val="en-US"/>
        </w:rPr>
        <w:t>Lưu trữ các cấu hình toàn hệ thống như:</w:t>
      </w:r>
    </w:p>
    <w:p w14:paraId="7A05C2E0" w14:textId="77777777" w:rsidR="00853EB3" w:rsidRPr="0043155F" w:rsidRDefault="00853EB3" w:rsidP="0043155F">
      <w:pPr>
        <w:pStyle w:val="ListParagraph"/>
        <w:numPr>
          <w:ilvl w:val="3"/>
          <w:numId w:val="74"/>
        </w:numPr>
        <w:rPr>
          <w:lang w:val="en-US"/>
        </w:rPr>
      </w:pPr>
      <w:r w:rsidRPr="0043155F">
        <w:rPr>
          <w:lang w:val="en-US"/>
        </w:rPr>
        <w:t>Thông tin kết nối cơ sở dữ liệu.</w:t>
      </w:r>
    </w:p>
    <w:p w14:paraId="4A11F94B" w14:textId="77777777" w:rsidR="00853EB3" w:rsidRPr="0043155F" w:rsidRDefault="00853EB3" w:rsidP="0043155F">
      <w:pPr>
        <w:pStyle w:val="ListParagraph"/>
        <w:numPr>
          <w:ilvl w:val="3"/>
          <w:numId w:val="74"/>
        </w:numPr>
        <w:rPr>
          <w:lang w:val="en-US"/>
        </w:rPr>
      </w:pPr>
      <w:r w:rsidRPr="0043155F">
        <w:rPr>
          <w:lang w:val="en-US"/>
        </w:rPr>
        <w:t>Các biến môi trường.</w:t>
      </w:r>
    </w:p>
    <w:p w14:paraId="2E959E12" w14:textId="77777777" w:rsidR="00853EB3" w:rsidRPr="0043155F" w:rsidRDefault="00853EB3" w:rsidP="0043155F">
      <w:pPr>
        <w:pStyle w:val="ListParagraph"/>
        <w:numPr>
          <w:ilvl w:val="3"/>
          <w:numId w:val="74"/>
        </w:numPr>
        <w:rPr>
          <w:lang w:val="en-US"/>
        </w:rPr>
      </w:pPr>
      <w:r w:rsidRPr="0043155F">
        <w:rPr>
          <w:lang w:val="en-US"/>
        </w:rPr>
        <w:t>Cấu hình API hoặc các thông tin chung cho backend.</w:t>
      </w:r>
    </w:p>
    <w:p w14:paraId="3CDDDAA0" w14:textId="77777777" w:rsidR="00853EB3" w:rsidRPr="0043155F" w:rsidRDefault="00853EB3" w:rsidP="0043155F">
      <w:pPr>
        <w:pStyle w:val="ListParagraph"/>
        <w:numPr>
          <w:ilvl w:val="1"/>
          <w:numId w:val="74"/>
        </w:numPr>
        <w:rPr>
          <w:lang w:val="en-US"/>
        </w:rPr>
      </w:pPr>
      <w:r w:rsidRPr="0043155F">
        <w:rPr>
          <w:lang w:val="en-US"/>
        </w:rPr>
        <w:t>Mối quan hệ:</w:t>
      </w:r>
    </w:p>
    <w:p w14:paraId="26190DE9" w14:textId="77777777" w:rsidR="00853EB3" w:rsidRPr="0043155F" w:rsidRDefault="00853EB3" w:rsidP="0043155F">
      <w:pPr>
        <w:pStyle w:val="ListParagraph"/>
        <w:numPr>
          <w:ilvl w:val="2"/>
          <w:numId w:val="74"/>
        </w:numPr>
        <w:rPr>
          <w:lang w:val="en-US"/>
        </w:rPr>
      </w:pPr>
      <w:r w:rsidRPr="0043155F">
        <w:rPr>
          <w:lang w:val="en-US"/>
        </w:rPr>
        <w:t>Được sử dụng bởi controllers để lấy thông tin cần thiết phục vụ xử lý logic.</w:t>
      </w:r>
    </w:p>
    <w:p w14:paraId="74CA0E79" w14:textId="77777777" w:rsidR="00853EB3" w:rsidRPr="00853EB3" w:rsidRDefault="00853EB3" w:rsidP="14CA9C93">
      <w:pPr>
        <w:rPr>
          <w:b/>
          <w:lang w:val="en-US"/>
        </w:rPr>
      </w:pPr>
    </w:p>
    <w:p w14:paraId="1FB9898A" w14:textId="2D1A6190" w:rsidR="0041520D" w:rsidRPr="00E50E67" w:rsidRDefault="1C305992" w:rsidP="00912A3D">
      <w:pPr>
        <w:pStyle w:val="Heading3"/>
        <w:numPr>
          <w:ilvl w:val="2"/>
          <w:numId w:val="49"/>
        </w:numPr>
      </w:pPr>
      <w:bookmarkStart w:id="85" w:name="_Toc510882208"/>
      <w:bookmarkStart w:id="86" w:name="_Toc186524665"/>
      <w:r w:rsidRPr="1C305992">
        <w:t xml:space="preserve">Thiết kế chi tiết </w:t>
      </w:r>
      <w:bookmarkEnd w:id="85"/>
      <w:r w:rsidRPr="1C305992">
        <w:t>các chức năng</w:t>
      </w:r>
      <w:bookmarkEnd w:id="86"/>
    </w:p>
    <w:p w14:paraId="784E51AD" w14:textId="77777777" w:rsidR="005E391F" w:rsidRDefault="005E391F" w:rsidP="005E391F">
      <w:pPr>
        <w:keepNext/>
        <w:jc w:val="left"/>
      </w:pPr>
      <w:r>
        <w:rPr>
          <w:noProof/>
        </w:rPr>
        <w:drawing>
          <wp:inline distT="0" distB="0" distL="0" distR="0" wp14:anchorId="02B6FFFC" wp14:editId="37863238">
            <wp:extent cx="5575935" cy="3567430"/>
            <wp:effectExtent l="0" t="0" r="0" b="1270"/>
            <wp:docPr id="3726103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10350" name="Graphic 372610350"/>
                    <pic:cNvPicPr/>
                  </pic:nvPicPr>
                  <pic:blipFill>
                    <a:blip r:embed="rId28">
                      <a:extLst>
                        <a:ext uri="{96DAC541-7B7A-43D3-8B79-37D633B846F1}">
                          <asvg:svgBlip xmlns:asvg="http://schemas.microsoft.com/office/drawing/2016/SVG/main" r:embed="rId29"/>
                        </a:ext>
                      </a:extLst>
                    </a:blip>
                    <a:stretch>
                      <a:fillRect/>
                    </a:stretch>
                  </pic:blipFill>
                  <pic:spPr>
                    <a:xfrm>
                      <a:off x="0" y="0"/>
                      <a:ext cx="5575935" cy="3567430"/>
                    </a:xfrm>
                    <a:prstGeom prst="rect">
                      <a:avLst/>
                    </a:prstGeom>
                  </pic:spPr>
                </pic:pic>
              </a:graphicData>
            </a:graphic>
          </wp:inline>
        </w:drawing>
      </w:r>
    </w:p>
    <w:p w14:paraId="0CC6E06E" w14:textId="10CEF07B" w:rsidR="00295C8A" w:rsidRDefault="005E391F" w:rsidP="005E391F">
      <w:pPr>
        <w:pStyle w:val="Caption"/>
      </w:pPr>
      <w:bookmarkStart w:id="87" w:name="_Toc186524710"/>
      <w:r>
        <w:t xml:space="preserve">Hình </w:t>
      </w:r>
      <w:r>
        <w:fldChar w:fldCharType="begin"/>
      </w:r>
      <w:r>
        <w:instrText xml:space="preserve"> SEQ Hình \* ARABIC </w:instrText>
      </w:r>
      <w:r>
        <w:fldChar w:fldCharType="separate"/>
      </w:r>
      <w:r w:rsidR="004C622B">
        <w:rPr>
          <w:noProof/>
        </w:rPr>
        <w:t>17</w:t>
      </w:r>
      <w:r>
        <w:fldChar w:fldCharType="end"/>
      </w:r>
      <w:r>
        <w:t xml:space="preserve"> </w:t>
      </w:r>
      <w:r w:rsidRPr="000D719C">
        <w:t>Biểu đồ thành phần</w:t>
      </w:r>
      <w:bookmarkEnd w:id="87"/>
    </w:p>
    <w:p w14:paraId="53313C26" w14:textId="5D6D3507" w:rsidR="00CB4EF9" w:rsidRPr="00CB4EF9" w:rsidRDefault="1C305992" w:rsidP="00CB4EF9">
      <w:pPr>
        <w:pStyle w:val="Caption"/>
        <w:jc w:val="both"/>
        <w:rPr>
          <w:b/>
          <w:bCs/>
          <w:sz w:val="28"/>
          <w:szCs w:val="28"/>
        </w:rPr>
      </w:pPr>
      <w:r w:rsidRPr="1C305992">
        <w:rPr>
          <w:b/>
          <w:bCs/>
          <w:sz w:val="28"/>
          <w:szCs w:val="28"/>
        </w:rPr>
        <w:t>Giải thích thiết kế:</w:t>
      </w:r>
    </w:p>
    <w:p w14:paraId="1C49D330" w14:textId="0A689F9E" w:rsidR="004C7940" w:rsidRDefault="1C305992" w:rsidP="00295C8A">
      <w:pPr>
        <w:pStyle w:val="Caption"/>
        <w:jc w:val="left"/>
        <w:rPr>
          <w:ins w:id="88" w:author="{4372CB86-10C5-FB45-AAF2-C3F5F9C2A389}" w:date="2024-12-30T23:06:00Z" w16du:dateUtc="2024-12-30T16:06:00Z"/>
          <w:b/>
          <w:bCs/>
        </w:rPr>
      </w:pPr>
      <w:r w:rsidRPr="00CB4EF9">
        <w:rPr>
          <w:b/>
          <w:bCs/>
        </w:rPr>
        <w:t>Tổng quan hệ thống:</w:t>
      </w:r>
    </w:p>
    <w:p w14:paraId="456DD09B" w14:textId="1816CA55" w:rsidR="00630FB7" w:rsidRPr="00CB4EF9" w:rsidRDefault="1C305992" w:rsidP="00912A3D">
      <w:pPr>
        <w:pStyle w:val="Caption"/>
        <w:numPr>
          <w:ilvl w:val="0"/>
          <w:numId w:val="65"/>
        </w:numPr>
        <w:jc w:val="left"/>
      </w:pPr>
      <w:r w:rsidRPr="00CB4EF9">
        <w:t>Hệ thống được chia thành các thành phần chính: Giao diện người dùng, Web Server, Data Access Layer, và Cơ sở dữ liệu.</w:t>
      </w:r>
    </w:p>
    <w:p w14:paraId="54CA6B55" w14:textId="4DA893DB" w:rsidR="00630FB7" w:rsidRPr="00CB4EF9" w:rsidRDefault="1C305992" w:rsidP="00912A3D">
      <w:pPr>
        <w:pStyle w:val="Caption"/>
        <w:numPr>
          <w:ilvl w:val="0"/>
          <w:numId w:val="65"/>
        </w:numPr>
        <w:jc w:val="left"/>
      </w:pPr>
      <w:r w:rsidRPr="00CB4EF9">
        <w:t>Có sự kết nối chặt chẽ giữa các thành phần để đảm bảo luồng xử lý thông tin xuyên suốt từ giao diện người dùng đến cơ sở dữ liệu.</w:t>
      </w:r>
    </w:p>
    <w:p w14:paraId="7A353E8C" w14:textId="03A84B5C" w:rsidR="00630FB7" w:rsidRPr="00CB4EF9" w:rsidRDefault="1C305992" w:rsidP="00CB4EF9">
      <w:pPr>
        <w:pStyle w:val="Caption"/>
        <w:jc w:val="left"/>
        <w:rPr>
          <w:b/>
          <w:bCs/>
        </w:rPr>
      </w:pPr>
      <w:r w:rsidRPr="00CB4EF9">
        <w:rPr>
          <w:b/>
          <w:bCs/>
        </w:rPr>
        <w:t>Giao diện người dùng (User Interface):</w:t>
      </w:r>
    </w:p>
    <w:p w14:paraId="05BB633D" w14:textId="102FB82D" w:rsidR="00630FB7" w:rsidRPr="00CB4EF9" w:rsidRDefault="1C305992" w:rsidP="00912A3D">
      <w:pPr>
        <w:pStyle w:val="Caption"/>
        <w:numPr>
          <w:ilvl w:val="0"/>
          <w:numId w:val="65"/>
        </w:numPr>
        <w:jc w:val="left"/>
      </w:pPr>
      <w:r w:rsidRPr="00CB4EF9">
        <w:t>Gồm ba loại người dùng chính: Sinh viên, giáo viên, và quản trị viên.</w:t>
      </w:r>
    </w:p>
    <w:p w14:paraId="400061FC" w14:textId="61B9D6BC" w:rsidR="00630FB7" w:rsidRPr="00CB4EF9" w:rsidRDefault="1C305992" w:rsidP="00912A3D">
      <w:pPr>
        <w:pStyle w:val="Caption"/>
        <w:numPr>
          <w:ilvl w:val="0"/>
          <w:numId w:val="65"/>
        </w:numPr>
        <w:jc w:val="left"/>
      </w:pPr>
      <w:r w:rsidRPr="00CB4EF9">
        <w:t>Mỗi loại người dùng có các chức năng riêng như:</w:t>
      </w:r>
    </w:p>
    <w:p w14:paraId="42A33227" w14:textId="4CA24AB3" w:rsidR="00630FB7" w:rsidRPr="00CB4EF9" w:rsidRDefault="004B73C6" w:rsidP="00F8269D">
      <w:pPr>
        <w:pStyle w:val="Caption"/>
        <w:ind w:left="720"/>
        <w:jc w:val="left"/>
      </w:pPr>
      <w:r w:rsidRPr="00CB4EF9">
        <w:t xml:space="preserve">+ </w:t>
      </w:r>
      <w:r w:rsidR="1C305992" w:rsidRPr="00CB4EF9">
        <w:t>Sinh viên: Đăng ký lớp, thanh toán học phí.</w:t>
      </w:r>
    </w:p>
    <w:p w14:paraId="7BC39872" w14:textId="0C1FA3FE" w:rsidR="00630FB7" w:rsidRPr="00CB4EF9" w:rsidRDefault="004B73C6" w:rsidP="00F8269D">
      <w:pPr>
        <w:pStyle w:val="Caption"/>
        <w:ind w:left="720"/>
        <w:jc w:val="left"/>
      </w:pPr>
      <w:r w:rsidRPr="00CB4EF9">
        <w:t xml:space="preserve">+ </w:t>
      </w:r>
      <w:r w:rsidR="1C305992" w:rsidRPr="00CB4EF9">
        <w:t>Giáo viên: Quản lý điểm.</w:t>
      </w:r>
    </w:p>
    <w:p w14:paraId="2A1ED30C" w14:textId="00B220D6" w:rsidR="00630FB7" w:rsidRPr="00CB4EF9" w:rsidRDefault="004B73C6" w:rsidP="00F8269D">
      <w:pPr>
        <w:pStyle w:val="Caption"/>
        <w:ind w:left="720"/>
        <w:jc w:val="left"/>
      </w:pPr>
      <w:r w:rsidRPr="00CB4EF9">
        <w:t xml:space="preserve">+ </w:t>
      </w:r>
      <w:r w:rsidR="1C305992" w:rsidRPr="00CB4EF9">
        <w:t>Quản trị viên: Cập nhật khóa học, quản lý sinh viên và giáo viên.</w:t>
      </w:r>
    </w:p>
    <w:p w14:paraId="0F0AFBC9" w14:textId="45AC51BE" w:rsidR="00630FB7" w:rsidRPr="00F8269D" w:rsidRDefault="1C305992" w:rsidP="00CB4EF9">
      <w:pPr>
        <w:pStyle w:val="Caption"/>
        <w:jc w:val="left"/>
        <w:rPr>
          <w:b/>
          <w:bCs/>
        </w:rPr>
      </w:pPr>
      <w:r w:rsidRPr="00F8269D">
        <w:rPr>
          <w:b/>
          <w:bCs/>
        </w:rPr>
        <w:t>Web Server:</w:t>
      </w:r>
    </w:p>
    <w:p w14:paraId="22806E17" w14:textId="217057F8" w:rsidR="00630FB7" w:rsidRPr="00CB4EF9" w:rsidRDefault="1C305992" w:rsidP="00912A3D">
      <w:pPr>
        <w:pStyle w:val="Caption"/>
        <w:numPr>
          <w:ilvl w:val="0"/>
          <w:numId w:val="65"/>
        </w:numPr>
        <w:jc w:val="left"/>
      </w:pPr>
      <w:r w:rsidRPr="00CB4EF9">
        <w:t>Đóng vai trò xử lý logic nghiệp vụ, với các thành phần như:</w:t>
      </w:r>
    </w:p>
    <w:p w14:paraId="4F280DEF" w14:textId="1BED9500" w:rsidR="00630FB7" w:rsidRPr="00CB4EF9" w:rsidRDefault="1C305992" w:rsidP="00F8269D">
      <w:pPr>
        <w:pStyle w:val="Caption"/>
        <w:ind w:left="360"/>
        <w:jc w:val="left"/>
      </w:pPr>
      <w:r w:rsidRPr="00CB4EF9">
        <w:t>+ Fee Management: Xử lý thông tin thanh toán.</w:t>
      </w:r>
    </w:p>
    <w:p w14:paraId="355F99B1" w14:textId="155D87C5" w:rsidR="00630FB7" w:rsidRPr="00CB4EF9" w:rsidRDefault="1C305992" w:rsidP="00F8269D">
      <w:pPr>
        <w:pStyle w:val="Caption"/>
        <w:ind w:left="360"/>
        <w:jc w:val="left"/>
      </w:pPr>
      <w:r w:rsidRPr="00CB4EF9">
        <w:t xml:space="preserve"> </w:t>
      </w:r>
      <w:r w:rsidR="00630FB7" w:rsidRPr="00CB4EF9">
        <w:tab/>
      </w:r>
      <w:r w:rsidRPr="00CB4EF9">
        <w:t>+ Class Management: Kiểm tra tính hợp lệ của lớp.</w:t>
      </w:r>
    </w:p>
    <w:p w14:paraId="3FF8558B" w14:textId="2F144DFA" w:rsidR="00630FB7" w:rsidRPr="00CB4EF9" w:rsidRDefault="1C305992" w:rsidP="00F8269D">
      <w:pPr>
        <w:pStyle w:val="Caption"/>
        <w:ind w:left="360"/>
        <w:jc w:val="left"/>
      </w:pPr>
      <w:r w:rsidRPr="00CB4EF9">
        <w:t>+ Grades Management: Quản lý và cập nhật điểm.</w:t>
      </w:r>
    </w:p>
    <w:p w14:paraId="660C2D2F" w14:textId="4E581703" w:rsidR="00630FB7" w:rsidRPr="00CB4EF9" w:rsidRDefault="1C305992" w:rsidP="00F8269D">
      <w:pPr>
        <w:pStyle w:val="Caption"/>
        <w:ind w:left="360"/>
        <w:jc w:val="left"/>
      </w:pPr>
      <w:r w:rsidRPr="00CB4EF9">
        <w:t>+ Authentication: Xác thực người dùng.</w:t>
      </w:r>
    </w:p>
    <w:p w14:paraId="34AD5B57" w14:textId="4DF7458A" w:rsidR="00630FB7" w:rsidRPr="00CB4EF9" w:rsidRDefault="1C305992" w:rsidP="00F8269D">
      <w:pPr>
        <w:pStyle w:val="Caption"/>
        <w:ind w:left="360"/>
        <w:jc w:val="left"/>
      </w:pPr>
      <w:r w:rsidRPr="00CB4EF9">
        <w:t>+ Course Management: Tìm kiếm và tạo khóa học mới.</w:t>
      </w:r>
    </w:p>
    <w:p w14:paraId="714C5CFF" w14:textId="5F772AAC" w:rsidR="00630FB7" w:rsidRPr="00CB4EF9" w:rsidRDefault="1C305992" w:rsidP="00F8269D">
      <w:pPr>
        <w:pStyle w:val="Caption"/>
        <w:ind w:left="360"/>
        <w:jc w:val="left"/>
      </w:pPr>
      <w:r w:rsidRPr="00CB4EF9">
        <w:t>+ Student Management/Teacher Management: Quản lý thông tin người dùng.</w:t>
      </w:r>
    </w:p>
    <w:p w14:paraId="31248AC7" w14:textId="70F73F3D" w:rsidR="00630FB7" w:rsidRPr="00F8269D" w:rsidRDefault="1C305992" w:rsidP="00CB4EF9">
      <w:pPr>
        <w:pStyle w:val="Caption"/>
        <w:jc w:val="left"/>
        <w:rPr>
          <w:b/>
          <w:bCs/>
        </w:rPr>
      </w:pPr>
      <w:r w:rsidRPr="00F8269D">
        <w:rPr>
          <w:b/>
          <w:bCs/>
        </w:rPr>
        <w:t>Data Access Layer:</w:t>
      </w:r>
    </w:p>
    <w:p w14:paraId="2B4B80B7" w14:textId="4415B415" w:rsidR="00630FB7" w:rsidRPr="00CB4EF9" w:rsidRDefault="1C305992" w:rsidP="00CB4EF9">
      <w:pPr>
        <w:pStyle w:val="Caption"/>
        <w:jc w:val="left"/>
      </w:pPr>
      <w:r w:rsidRPr="00CB4EF9">
        <w:t>Chịu trách nhiệm giao tiếp với cơ sở dữ liệu thông qua các lớp truy cập dữ liệu (Data Access Layer) riêng biệt cho từng thành phần như Lớp học, Điểm, Khóa học, Sinh viên, và Giáo viên.</w:t>
      </w:r>
    </w:p>
    <w:p w14:paraId="435D0226" w14:textId="13DE10AF" w:rsidR="00630FB7" w:rsidRPr="00F8269D" w:rsidRDefault="1C305992" w:rsidP="00CB4EF9">
      <w:pPr>
        <w:pStyle w:val="Caption"/>
        <w:jc w:val="left"/>
        <w:rPr>
          <w:b/>
          <w:bCs/>
        </w:rPr>
      </w:pPr>
      <w:r w:rsidRPr="00F8269D">
        <w:rPr>
          <w:b/>
          <w:bCs/>
        </w:rPr>
        <w:t>Cơ sở dữ liệu:</w:t>
      </w:r>
    </w:p>
    <w:p w14:paraId="5B8EB770" w14:textId="360320EA" w:rsidR="00630FB7" w:rsidRPr="00CB4EF9" w:rsidRDefault="1C305992" w:rsidP="00CB4EF9">
      <w:pPr>
        <w:pStyle w:val="Caption"/>
        <w:jc w:val="left"/>
      </w:pPr>
      <w:r w:rsidRPr="00CB4EF9">
        <w:t>Lưu trữ dữ liệu của toàn bộ hệ thống, đảm bảo dữ liệu có thể được truy xuất nhanh chóng và chính xác.</w:t>
      </w:r>
    </w:p>
    <w:p w14:paraId="3C746783" w14:textId="1AFE6240" w:rsidR="00630FB7" w:rsidRPr="00F8269D" w:rsidRDefault="1C305992" w:rsidP="00CB4EF9">
      <w:pPr>
        <w:pStyle w:val="Caption"/>
        <w:jc w:val="left"/>
        <w:rPr>
          <w:b/>
          <w:bCs/>
        </w:rPr>
      </w:pPr>
      <w:r w:rsidRPr="00F8269D">
        <w:rPr>
          <w:b/>
          <w:bCs/>
        </w:rPr>
        <w:t>External Services (Payment Service):</w:t>
      </w:r>
    </w:p>
    <w:p w14:paraId="4305302C" w14:textId="37F2D700" w:rsidR="00630FB7" w:rsidRPr="00CB4EF9" w:rsidRDefault="1C305992" w:rsidP="00CB4EF9">
      <w:pPr>
        <w:pStyle w:val="Caption"/>
        <w:jc w:val="left"/>
      </w:pPr>
      <w:r w:rsidRPr="00CB4EF9">
        <w:t>Tích hợp dịch vụ thanh toán bên ngoài để xử lý các giao dịch học phí.</w:t>
      </w:r>
    </w:p>
    <w:p w14:paraId="610B312B" w14:textId="77777777" w:rsidR="00833BBB" w:rsidRPr="00833BBB" w:rsidRDefault="00833BBB" w:rsidP="00912A3D">
      <w:pPr>
        <w:pStyle w:val="Heading2"/>
        <w:numPr>
          <w:ilvl w:val="1"/>
          <w:numId w:val="49"/>
        </w:numPr>
      </w:pPr>
      <w:bookmarkStart w:id="89" w:name="_Toc510882209"/>
      <w:bookmarkStart w:id="90" w:name="_Toc186524666"/>
      <w:r>
        <w:t>Thiết kế chi tiết</w:t>
      </w:r>
      <w:bookmarkEnd w:id="89"/>
      <w:bookmarkEnd w:id="90"/>
    </w:p>
    <w:p w14:paraId="056A3C21" w14:textId="0D551144" w:rsidR="000652EC" w:rsidRPr="002239AC" w:rsidRDefault="002757EA" w:rsidP="002239AC">
      <w:pPr>
        <w:pStyle w:val="Heading3"/>
        <w:numPr>
          <w:ilvl w:val="2"/>
          <w:numId w:val="49"/>
        </w:numPr>
        <w:rPr>
          <w:sz w:val="28"/>
          <w:szCs w:val="28"/>
        </w:rPr>
      </w:pPr>
      <w:bookmarkStart w:id="91" w:name="_Toc510882210"/>
      <w:bookmarkStart w:id="92" w:name="_Ref510900858"/>
      <w:bookmarkStart w:id="93" w:name="_Toc186524667"/>
      <w:r w:rsidRPr="002239AC">
        <w:rPr>
          <w:sz w:val="28"/>
          <w:szCs w:val="28"/>
        </w:rPr>
        <w:t>Thiết kế giao diện</w:t>
      </w:r>
      <w:bookmarkEnd w:id="91"/>
      <w:bookmarkEnd w:id="92"/>
      <w:bookmarkEnd w:id="93"/>
    </w:p>
    <w:p w14:paraId="297002A8" w14:textId="32488778" w:rsidR="0D85C064" w:rsidRDefault="0D85C064" w:rsidP="002239AC">
      <w:pPr>
        <w:pStyle w:val="Heading5"/>
        <w:numPr>
          <w:ilvl w:val="3"/>
          <w:numId w:val="49"/>
        </w:numPr>
      </w:pPr>
      <w:r>
        <w:t xml:space="preserve">Đặc tả thông tin về màn </w:t>
      </w:r>
      <w:r w:rsidR="5B9BF488">
        <w:t>hình</w:t>
      </w:r>
    </w:p>
    <w:p w14:paraId="105F4BF0" w14:textId="46BF57D6" w:rsidR="0D85C064" w:rsidRDefault="0D85C064" w:rsidP="37095DE0">
      <w:pPr>
        <w:rPr>
          <w:color w:val="000000" w:themeColor="text1"/>
        </w:rPr>
      </w:pPr>
      <w:r w:rsidRPr="00244785">
        <w:rPr>
          <w:color w:val="000000" w:themeColor="text1"/>
        </w:rPr>
        <w:t xml:space="preserve">Hệ thống được thiết kế để hoạt động trên các thiết bị phổ biến hiện nay bao gồm máy tính để bàn, laptop, máy tính bảng. </w:t>
      </w:r>
      <w:r w:rsidRPr="37095DE0">
        <w:rPr>
          <w:color w:val="000000" w:themeColor="text1"/>
          <w:lang w:val="en-US"/>
        </w:rPr>
        <w:t>Cụ thể:</w:t>
      </w:r>
    </w:p>
    <w:p w14:paraId="6C4AFD17" w14:textId="3014BC00" w:rsidR="0D85C064" w:rsidRDefault="0D85C064" w:rsidP="00912A3D">
      <w:pPr>
        <w:pStyle w:val="ListParagraph"/>
        <w:numPr>
          <w:ilvl w:val="0"/>
          <w:numId w:val="62"/>
        </w:numPr>
        <w:rPr>
          <w:color w:val="000000" w:themeColor="text1"/>
        </w:rPr>
      </w:pPr>
      <w:r w:rsidRPr="00244785">
        <w:rPr>
          <w:color w:val="000000" w:themeColor="text1"/>
        </w:rPr>
        <w:t>Độ phân giải màn hình tối thiểu: 1280 x 720 pixel.</w:t>
      </w:r>
    </w:p>
    <w:p w14:paraId="022BD978" w14:textId="3C840807" w:rsidR="0D85C064" w:rsidRDefault="0D85C064" w:rsidP="00912A3D">
      <w:pPr>
        <w:pStyle w:val="ListParagraph"/>
        <w:numPr>
          <w:ilvl w:val="0"/>
          <w:numId w:val="61"/>
        </w:numPr>
        <w:spacing w:before="240" w:after="240"/>
        <w:rPr>
          <w:color w:val="000000" w:themeColor="text1"/>
        </w:rPr>
      </w:pPr>
      <w:r w:rsidRPr="00244785">
        <w:rPr>
          <w:color w:val="000000" w:themeColor="text1"/>
        </w:rPr>
        <w:t>Kích thước màn hình khuyến nghị: 5.5 inch trở lên (điện thoại), 10 inch trở lên (tablet).</w:t>
      </w:r>
    </w:p>
    <w:p w14:paraId="73E05483" w14:textId="6AAEA366" w:rsidR="0D85C064" w:rsidRDefault="0D85C064" w:rsidP="00912A3D">
      <w:pPr>
        <w:pStyle w:val="ListParagraph"/>
        <w:numPr>
          <w:ilvl w:val="0"/>
          <w:numId w:val="63"/>
        </w:numPr>
        <w:spacing w:before="240" w:after="240"/>
        <w:rPr>
          <w:color w:val="000000" w:themeColor="text1"/>
        </w:rPr>
      </w:pPr>
      <w:r w:rsidRPr="00244785">
        <w:rPr>
          <w:color w:val="000000" w:themeColor="text1"/>
        </w:rPr>
        <w:t>Số lượng màu sắc hỗ trợ: 16 triệu màu (True Color).</w:t>
      </w:r>
    </w:p>
    <w:p w14:paraId="1A668C99" w14:textId="210CC128" w:rsidR="0D85C064" w:rsidRDefault="0D85C064" w:rsidP="37095DE0">
      <w:pPr>
        <w:spacing w:before="240" w:after="240"/>
        <w:rPr>
          <w:color w:val="000000" w:themeColor="text1"/>
        </w:rPr>
      </w:pPr>
      <w:r w:rsidRPr="37095DE0">
        <w:rPr>
          <w:color w:val="000000" w:themeColor="text1"/>
          <w:lang w:val="en-US"/>
        </w:rPr>
        <w:t>Yêu cầu tối thiểu:</w:t>
      </w:r>
    </w:p>
    <w:p w14:paraId="18A5D393" w14:textId="5C613730" w:rsidR="0D85C064" w:rsidRDefault="0D85C064" w:rsidP="00912A3D">
      <w:pPr>
        <w:pStyle w:val="ListParagraph"/>
        <w:numPr>
          <w:ilvl w:val="0"/>
          <w:numId w:val="51"/>
        </w:numPr>
        <w:spacing w:before="240" w:after="240"/>
        <w:ind w:left="0"/>
        <w:rPr>
          <w:color w:val="000000" w:themeColor="text1"/>
        </w:rPr>
      </w:pPr>
      <w:r w:rsidRPr="00244785">
        <w:rPr>
          <w:color w:val="000000" w:themeColor="text1"/>
        </w:rPr>
        <w:t>Browser hỗ trợ: Chrome, Firefox, Edge, Safari và Cốc Cốc phiên bản mới nhất.</w:t>
      </w:r>
    </w:p>
    <w:p w14:paraId="68D58858" w14:textId="1E9BE488" w:rsidR="0D85C064" w:rsidRDefault="0D85C064" w:rsidP="00912A3D">
      <w:pPr>
        <w:pStyle w:val="ListParagraph"/>
        <w:numPr>
          <w:ilvl w:val="0"/>
          <w:numId w:val="51"/>
        </w:numPr>
        <w:spacing w:before="240" w:after="240"/>
        <w:ind w:left="0"/>
        <w:rPr>
          <w:color w:val="000000" w:themeColor="text1"/>
        </w:rPr>
      </w:pPr>
      <w:r w:rsidRPr="00244785">
        <w:rPr>
          <w:color w:val="000000" w:themeColor="text1"/>
        </w:rPr>
        <w:t>Tương thích: Tất cả các thiết bị có hỗ trợ HTML5, CSS3 và JavaScript ES6 trở lên.</w:t>
      </w:r>
    </w:p>
    <w:p w14:paraId="77EDC7A7" w14:textId="41AF2E26" w:rsidR="50201ED0" w:rsidRDefault="50201ED0" w:rsidP="002239AC">
      <w:pPr>
        <w:pStyle w:val="Heading5"/>
        <w:numPr>
          <w:ilvl w:val="3"/>
          <w:numId w:val="49"/>
        </w:numPr>
      </w:pPr>
      <w:r w:rsidRPr="37095DE0">
        <w:t>Chuẩn hóa</w:t>
      </w:r>
      <w:r w:rsidR="4C5153FB" w:rsidRPr="37095DE0">
        <w:t xml:space="preserve"> thiết kế giao </w:t>
      </w:r>
      <w:r w:rsidR="3E8407CE">
        <w:t>diện</w:t>
      </w:r>
    </w:p>
    <w:p w14:paraId="0DDBC674" w14:textId="1AFE64EB" w:rsidR="50201ED0" w:rsidRDefault="50201ED0" w:rsidP="37095DE0">
      <w:pPr>
        <w:rPr>
          <w:b/>
          <w:bCs/>
        </w:rPr>
      </w:pPr>
      <w:r w:rsidRPr="37095DE0">
        <w:rPr>
          <w:b/>
          <w:bCs/>
        </w:rPr>
        <w:t xml:space="preserve">Màu sắc: </w:t>
      </w:r>
      <w:r w:rsidRPr="37095DE0">
        <w:t>-</w:t>
      </w:r>
      <w:r w:rsidR="7A8D56E5" w:rsidRPr="37095DE0">
        <w:t>Xanh lá đậm</w:t>
      </w:r>
      <w:r w:rsidRPr="37095DE0">
        <w:t>: #</w:t>
      </w:r>
      <w:r w:rsidR="14D2A103" w:rsidRPr="37095DE0">
        <w:t>186A3B</w:t>
      </w:r>
    </w:p>
    <w:p w14:paraId="1AD4217B" w14:textId="6AAD81FA" w:rsidR="50201ED0" w:rsidRDefault="50201ED0" w:rsidP="37095DE0">
      <w:pPr>
        <w:ind w:firstLine="720"/>
      </w:pPr>
      <w:r w:rsidRPr="37095DE0">
        <w:t xml:space="preserve">     -</w:t>
      </w:r>
      <w:r w:rsidR="5816BBD7" w:rsidRPr="37095DE0">
        <w:t>Xanh</w:t>
      </w:r>
      <w:r w:rsidRPr="37095DE0">
        <w:t xml:space="preserve"> </w:t>
      </w:r>
      <w:r w:rsidR="5816BBD7" w:rsidRPr="37095DE0">
        <w:t>nhạt pha xám: #</w:t>
      </w:r>
      <w:r w:rsidR="4B5F8F4A" w:rsidRPr="37095DE0">
        <w:t>CFE</w:t>
      </w:r>
      <w:r w:rsidR="5816BBD7" w:rsidRPr="37095DE0">
        <w:t>2</w:t>
      </w:r>
      <w:r w:rsidR="5852ADBB" w:rsidRPr="37095DE0">
        <w:t>CF</w:t>
      </w:r>
    </w:p>
    <w:p w14:paraId="2DA90C2D" w14:textId="5D30FCC2" w:rsidR="50201ED0" w:rsidRDefault="50201ED0" w:rsidP="37095DE0">
      <w:r w:rsidRPr="37095DE0">
        <w:t xml:space="preserve">                 -</w:t>
      </w:r>
      <w:r w:rsidR="154F9BFC" w:rsidRPr="37095DE0">
        <w:t>Xám nhạt</w:t>
      </w:r>
      <w:r w:rsidRPr="37095DE0">
        <w:t>: #</w:t>
      </w:r>
      <w:r w:rsidR="141E69B2" w:rsidRPr="37095DE0">
        <w:t>F4F4F4</w:t>
      </w:r>
    </w:p>
    <w:p w14:paraId="2C9D1338" w14:textId="71FCC1BE" w:rsidR="50201ED0" w:rsidRDefault="50201ED0" w:rsidP="37095DE0">
      <w:r w:rsidRPr="37095DE0">
        <w:t xml:space="preserve">                 -</w:t>
      </w:r>
      <w:r w:rsidR="04B5AD40" w:rsidRPr="37095DE0">
        <w:t>Teal</w:t>
      </w:r>
      <w:r w:rsidRPr="37095DE0">
        <w:t xml:space="preserve">: </w:t>
      </w:r>
      <w:r w:rsidR="0310FD62" w:rsidRPr="37095DE0">
        <w:t>#009688</w:t>
      </w:r>
    </w:p>
    <w:p w14:paraId="1D6A5F3C" w14:textId="331C2E3C" w:rsidR="50201ED0" w:rsidRDefault="50201ED0" w:rsidP="37095DE0">
      <w:r w:rsidRPr="37095DE0">
        <w:t xml:space="preserve">                 -</w:t>
      </w:r>
      <w:r w:rsidR="62EBC11B" w:rsidRPr="37095DE0">
        <w:t>Bootstrap Blue</w:t>
      </w:r>
      <w:r w:rsidRPr="37095DE0">
        <w:t xml:space="preserve">: </w:t>
      </w:r>
      <w:r w:rsidR="61B21B72" w:rsidRPr="37095DE0">
        <w:t>#007BFF</w:t>
      </w:r>
      <w:r w:rsidRPr="37095DE0">
        <w:t xml:space="preserve"> </w:t>
      </w:r>
    </w:p>
    <w:p w14:paraId="36FB3AD6" w14:textId="0AAD86CF" w:rsidR="50201ED0" w:rsidRDefault="50201ED0" w:rsidP="37095DE0">
      <w:pPr>
        <w:rPr>
          <w:b/>
          <w:bCs/>
        </w:rPr>
      </w:pPr>
      <w:r w:rsidRPr="37095DE0">
        <w:rPr>
          <w:b/>
          <w:bCs/>
        </w:rPr>
        <w:t xml:space="preserve">   Kiểu chữ:</w:t>
      </w:r>
    </w:p>
    <w:p w14:paraId="3B0B5AED" w14:textId="3B7CB487" w:rsidR="50201ED0" w:rsidRDefault="50201ED0" w:rsidP="37095DE0">
      <w:pPr>
        <w:ind w:firstLine="720"/>
      </w:pPr>
      <w:r w:rsidRPr="37095DE0">
        <w:t xml:space="preserve">-Tiêu đề chính (For title/heading):  </w:t>
      </w:r>
      <w:r w:rsidR="2C364513" w:rsidRPr="37095DE0">
        <w:t>Arial,</w:t>
      </w:r>
      <w:r w:rsidR="7ADA3787" w:rsidRPr="37095DE0">
        <w:t xml:space="preserve"> Roboto, sans-serif,</w:t>
      </w:r>
      <w:r w:rsidR="700D4815" w:rsidRPr="37095DE0">
        <w:t xml:space="preserve"> kích thước: 48px,</w:t>
      </w:r>
      <w:r w:rsidR="2C364513" w:rsidRPr="37095DE0">
        <w:t xml:space="preserve"> màu sắc: #333</w:t>
      </w:r>
    </w:p>
    <w:p w14:paraId="27299BC1" w14:textId="5A00A8D7" w:rsidR="50201ED0" w:rsidRDefault="50201ED0" w:rsidP="37095DE0">
      <w:pPr>
        <w:ind w:firstLine="720"/>
      </w:pPr>
      <w:r w:rsidRPr="37095DE0">
        <w:t xml:space="preserve">-Tiêu đề phụ (For sub title/heading): </w:t>
      </w:r>
      <w:r w:rsidR="32AA1002" w:rsidRPr="37095DE0">
        <w:t>Arial,</w:t>
      </w:r>
      <w:r w:rsidR="61D0461F" w:rsidRPr="37095DE0">
        <w:t xml:space="preserve"> Roboto, sans-serif,</w:t>
      </w:r>
      <w:r w:rsidR="66009CC9" w:rsidRPr="37095DE0">
        <w:t xml:space="preserve"> kích thước: 1rem,</w:t>
      </w:r>
      <w:r w:rsidR="32AA1002" w:rsidRPr="37095DE0">
        <w:t xml:space="preserve"> màu sắc: #666</w:t>
      </w:r>
    </w:p>
    <w:p w14:paraId="4AA954BC" w14:textId="50C41C5C" w:rsidR="50201ED0" w:rsidRDefault="50201ED0" w:rsidP="37095DE0">
      <w:pPr>
        <w:ind w:firstLine="720"/>
      </w:pPr>
      <w:r w:rsidRPr="37095DE0">
        <w:rPr>
          <w:lang w:val="en-US"/>
        </w:rPr>
        <w:t xml:space="preserve">-Nội dung chính (For body text): </w:t>
      </w:r>
      <w:r w:rsidR="7BA6654F" w:rsidRPr="37095DE0">
        <w:t>Arial, Roboto, sans-serif, kích thước: 20px, màu sắc: black</w:t>
      </w:r>
    </w:p>
    <w:p w14:paraId="7EE3C0B6" w14:textId="77777777" w:rsidR="00E023AC" w:rsidRDefault="00E023AC" w:rsidP="00912A3D">
      <w:pPr>
        <w:pStyle w:val="Heading3"/>
        <w:numPr>
          <w:ilvl w:val="2"/>
          <w:numId w:val="49"/>
        </w:numPr>
      </w:pPr>
      <w:bookmarkStart w:id="94" w:name="_Toc510882212"/>
      <w:bookmarkStart w:id="95" w:name="_Toc186524668"/>
      <w:r>
        <w:t>Thiết kế cơ sở dữ liệu</w:t>
      </w:r>
      <w:bookmarkEnd w:id="94"/>
      <w:bookmarkEnd w:id="95"/>
    </w:p>
    <w:p w14:paraId="7B028C27" w14:textId="54BAE55E" w:rsidR="00F05961" w:rsidRDefault="00F05961" w:rsidP="002239AC">
      <w:pPr>
        <w:pStyle w:val="Heading3"/>
        <w:numPr>
          <w:ilvl w:val="3"/>
          <w:numId w:val="49"/>
        </w:numPr>
      </w:pPr>
      <w:bookmarkStart w:id="96" w:name="_Toc186063611"/>
      <w:bookmarkStart w:id="97" w:name="_Toc510882213"/>
      <w:bookmarkStart w:id="98" w:name="_Toc186524669"/>
      <w:r>
        <w:t>Phân tích thiết kế cơ sở dữ liệu</w:t>
      </w:r>
      <w:bookmarkEnd w:id="96"/>
      <w:bookmarkEnd w:id="98"/>
    </w:p>
    <w:p w14:paraId="2BC7A6CF" w14:textId="77777777" w:rsidR="00F05961" w:rsidRPr="00F05961" w:rsidRDefault="00F05961" w:rsidP="00F05961">
      <w:pPr>
        <w:pStyle w:val="Caption"/>
        <w:jc w:val="left"/>
        <w:rPr>
          <w:b/>
          <w:bCs/>
        </w:rPr>
      </w:pPr>
      <w:r w:rsidRPr="00F05961">
        <w:rPr>
          <w:b/>
          <w:bCs/>
        </w:rPr>
        <w:t>Sinh viên (Students)</w:t>
      </w:r>
    </w:p>
    <w:p w14:paraId="25572998" w14:textId="77777777" w:rsidR="00F05961" w:rsidRPr="006D01AA" w:rsidRDefault="00F05961" w:rsidP="00912A3D">
      <w:pPr>
        <w:pStyle w:val="ListParagraph"/>
        <w:numPr>
          <w:ilvl w:val="0"/>
          <w:numId w:val="57"/>
        </w:numPr>
        <w:spacing w:before="0" w:after="0" w:line="276" w:lineRule="auto"/>
        <w:jc w:val="left"/>
        <w:rPr>
          <w:b/>
          <w:bCs/>
        </w:rPr>
      </w:pPr>
      <w:r w:rsidRPr="006D01AA">
        <w:rPr>
          <w:b/>
          <w:bCs/>
        </w:rPr>
        <w:t>Đặc điểm chính:</w:t>
      </w:r>
    </w:p>
    <w:p w14:paraId="1BE37042" w14:textId="77777777" w:rsidR="00F05961" w:rsidRPr="006D01AA" w:rsidRDefault="00F05961" w:rsidP="00912A3D">
      <w:pPr>
        <w:pStyle w:val="ListParagraph"/>
        <w:numPr>
          <w:ilvl w:val="0"/>
          <w:numId w:val="56"/>
        </w:numPr>
        <w:spacing w:before="0" w:after="0" w:line="276" w:lineRule="auto"/>
        <w:jc w:val="left"/>
      </w:pPr>
      <w:r w:rsidRPr="006D01AA">
        <w:rPr>
          <w:i/>
          <w:iCs/>
        </w:rPr>
        <w:t>student_id:</w:t>
      </w:r>
      <w:r w:rsidRPr="006D01AA">
        <w:t xml:space="preserve"> Mã số sinh viên (khóa chính), đảm bảo sự duy nhất cho mỗi sinh viên.</w:t>
      </w:r>
    </w:p>
    <w:p w14:paraId="7F5644C0" w14:textId="77777777" w:rsidR="00F05961" w:rsidRPr="006D01AA" w:rsidRDefault="00F05961" w:rsidP="00912A3D">
      <w:pPr>
        <w:pStyle w:val="ListParagraph"/>
        <w:numPr>
          <w:ilvl w:val="0"/>
          <w:numId w:val="56"/>
        </w:numPr>
        <w:spacing w:before="0" w:after="0" w:line="276" w:lineRule="auto"/>
        <w:jc w:val="left"/>
      </w:pPr>
      <w:r w:rsidRPr="006D01AA">
        <w:rPr>
          <w:i/>
          <w:iCs/>
        </w:rPr>
        <w:t>student_name:</w:t>
      </w:r>
      <w:r w:rsidRPr="006D01AA">
        <w:t xml:space="preserve"> Tên sinh viên.</w:t>
      </w:r>
    </w:p>
    <w:p w14:paraId="2B988378" w14:textId="77777777" w:rsidR="00F05961" w:rsidRPr="006D01AA" w:rsidRDefault="00F05961" w:rsidP="00912A3D">
      <w:pPr>
        <w:pStyle w:val="ListParagraph"/>
        <w:numPr>
          <w:ilvl w:val="0"/>
          <w:numId w:val="56"/>
        </w:numPr>
        <w:spacing w:before="0" w:after="0" w:line="276" w:lineRule="auto"/>
        <w:jc w:val="left"/>
      </w:pPr>
      <w:r w:rsidRPr="006D01AA">
        <w:rPr>
          <w:i/>
          <w:iCs/>
        </w:rPr>
        <w:t>student_dob:</w:t>
      </w:r>
      <w:r w:rsidRPr="006D01AA">
        <w:t xml:space="preserve"> Ngày sinh của sinh viên.</w:t>
      </w:r>
    </w:p>
    <w:p w14:paraId="14F866E4" w14:textId="77777777" w:rsidR="00F05961" w:rsidRPr="006D01AA" w:rsidRDefault="00F05961" w:rsidP="00912A3D">
      <w:pPr>
        <w:pStyle w:val="ListParagraph"/>
        <w:numPr>
          <w:ilvl w:val="0"/>
          <w:numId w:val="56"/>
        </w:numPr>
        <w:spacing w:before="0" w:after="0" w:line="276" w:lineRule="auto"/>
        <w:jc w:val="left"/>
      </w:pPr>
      <w:r w:rsidRPr="006D01AA">
        <w:rPr>
          <w:i/>
          <w:iCs/>
        </w:rPr>
        <w:t>student_email:</w:t>
      </w:r>
      <w:r w:rsidRPr="006D01AA">
        <w:t xml:space="preserve"> Địa chỉ email của sinh viên, duy nhất để xác định mỗi sinh viên trong hệ thống.</w:t>
      </w:r>
    </w:p>
    <w:p w14:paraId="188FF992" w14:textId="77777777" w:rsidR="00F05961" w:rsidRPr="006D01AA" w:rsidRDefault="00F05961" w:rsidP="00912A3D">
      <w:pPr>
        <w:pStyle w:val="ListParagraph"/>
        <w:numPr>
          <w:ilvl w:val="0"/>
          <w:numId w:val="56"/>
        </w:numPr>
        <w:spacing w:before="0" w:after="0" w:line="276" w:lineRule="auto"/>
        <w:jc w:val="left"/>
      </w:pPr>
      <w:r w:rsidRPr="006D01AA">
        <w:rPr>
          <w:i/>
          <w:iCs/>
        </w:rPr>
        <w:t>student_major:</w:t>
      </w:r>
      <w:r w:rsidRPr="006D01AA">
        <w:t xml:space="preserve"> Ngành học của sinh viên.</w:t>
      </w:r>
    </w:p>
    <w:p w14:paraId="6666071D" w14:textId="77777777" w:rsidR="00F05961" w:rsidRPr="006D01AA" w:rsidRDefault="00F05961" w:rsidP="00912A3D">
      <w:pPr>
        <w:pStyle w:val="ListParagraph"/>
        <w:numPr>
          <w:ilvl w:val="0"/>
          <w:numId w:val="57"/>
        </w:numPr>
        <w:spacing w:before="0" w:after="0" w:line="276" w:lineRule="auto"/>
        <w:jc w:val="left"/>
        <w:rPr>
          <w:b/>
          <w:bCs/>
        </w:rPr>
      </w:pPr>
      <w:r w:rsidRPr="006D01AA">
        <w:rPr>
          <w:b/>
          <w:bCs/>
        </w:rPr>
        <w:t xml:space="preserve">Vai trò: </w:t>
      </w:r>
      <w:r w:rsidRPr="006D01AA">
        <w:t>Lưu trữ thông tin chi tiết về sinh viên trong hệ thống. Đây là đối tượng trung tâm vì nó là người sử dụng chính của hệ thống, bao gồm việc ghi danh các lớp học, theo dõi điểm và tham gia các khóa học.</w:t>
      </w:r>
    </w:p>
    <w:p w14:paraId="732BE2C3" w14:textId="77777777" w:rsidR="00F05961" w:rsidRPr="00F05961" w:rsidRDefault="00F05961" w:rsidP="00F05961">
      <w:pPr>
        <w:pStyle w:val="Caption"/>
        <w:jc w:val="left"/>
        <w:rPr>
          <w:b/>
          <w:bCs/>
        </w:rPr>
      </w:pPr>
      <w:r w:rsidRPr="00F05961">
        <w:rPr>
          <w:b/>
          <w:bCs/>
        </w:rPr>
        <w:t>Giảng viên (Teachers)</w:t>
      </w:r>
    </w:p>
    <w:p w14:paraId="75A73D03" w14:textId="77777777" w:rsidR="00F05961" w:rsidRPr="006D01AA" w:rsidRDefault="00F05961" w:rsidP="00912A3D">
      <w:pPr>
        <w:pStyle w:val="ListParagraph"/>
        <w:numPr>
          <w:ilvl w:val="0"/>
          <w:numId w:val="57"/>
        </w:numPr>
        <w:spacing w:before="0" w:after="0" w:line="276" w:lineRule="auto"/>
        <w:jc w:val="left"/>
        <w:rPr>
          <w:b/>
          <w:bCs/>
        </w:rPr>
      </w:pPr>
      <w:r w:rsidRPr="006D01AA">
        <w:rPr>
          <w:b/>
          <w:bCs/>
        </w:rPr>
        <w:t>Đặc điểm chính:</w:t>
      </w:r>
    </w:p>
    <w:p w14:paraId="2BDC84C4" w14:textId="77777777" w:rsidR="00F05961" w:rsidRPr="006D01AA" w:rsidRDefault="00F05961" w:rsidP="00912A3D">
      <w:pPr>
        <w:pStyle w:val="ListParagraph"/>
        <w:numPr>
          <w:ilvl w:val="1"/>
          <w:numId w:val="58"/>
        </w:numPr>
        <w:spacing w:before="0" w:after="0" w:line="276" w:lineRule="auto"/>
        <w:jc w:val="left"/>
      </w:pPr>
      <w:r w:rsidRPr="006D01AA">
        <w:rPr>
          <w:i/>
          <w:iCs/>
        </w:rPr>
        <w:t>teacher_id:</w:t>
      </w:r>
      <w:r w:rsidRPr="006D01AA">
        <w:t xml:space="preserve"> Mã giảng viên (khóa chính).</w:t>
      </w:r>
    </w:p>
    <w:p w14:paraId="45DE239A" w14:textId="77777777" w:rsidR="00F05961" w:rsidRPr="006D01AA" w:rsidRDefault="00F05961" w:rsidP="00912A3D">
      <w:pPr>
        <w:pStyle w:val="ListParagraph"/>
        <w:numPr>
          <w:ilvl w:val="1"/>
          <w:numId w:val="58"/>
        </w:numPr>
        <w:spacing w:before="0" w:after="0" w:line="276" w:lineRule="auto"/>
        <w:jc w:val="left"/>
      </w:pPr>
      <w:r w:rsidRPr="006D01AA">
        <w:rPr>
          <w:i/>
          <w:iCs/>
        </w:rPr>
        <w:t>teacher_name:</w:t>
      </w:r>
      <w:r w:rsidRPr="006D01AA">
        <w:t xml:space="preserve"> Tên giảng viên.</w:t>
      </w:r>
    </w:p>
    <w:p w14:paraId="7608A0F6" w14:textId="77777777" w:rsidR="00F05961" w:rsidRPr="006D01AA" w:rsidRDefault="00F05961" w:rsidP="00912A3D">
      <w:pPr>
        <w:pStyle w:val="ListParagraph"/>
        <w:numPr>
          <w:ilvl w:val="1"/>
          <w:numId w:val="58"/>
        </w:numPr>
        <w:spacing w:before="0" w:after="0" w:line="276" w:lineRule="auto"/>
        <w:jc w:val="left"/>
      </w:pPr>
      <w:r w:rsidRPr="006D01AA">
        <w:rPr>
          <w:i/>
          <w:iCs/>
        </w:rPr>
        <w:t>teacher_faculty:</w:t>
      </w:r>
      <w:r w:rsidRPr="006D01AA">
        <w:t xml:space="preserve"> Khoa mà giảng viên trực thuộc.</w:t>
      </w:r>
    </w:p>
    <w:p w14:paraId="4413EB49" w14:textId="77777777" w:rsidR="00F05961" w:rsidRPr="006D01AA" w:rsidRDefault="00F05961" w:rsidP="00912A3D">
      <w:pPr>
        <w:pStyle w:val="ListParagraph"/>
        <w:numPr>
          <w:ilvl w:val="1"/>
          <w:numId w:val="58"/>
        </w:numPr>
        <w:spacing w:before="0" w:after="0" w:line="276" w:lineRule="auto"/>
        <w:jc w:val="left"/>
      </w:pPr>
      <w:r w:rsidRPr="006D01AA">
        <w:rPr>
          <w:i/>
          <w:iCs/>
        </w:rPr>
        <w:t>teacher_email:</w:t>
      </w:r>
      <w:r w:rsidRPr="006D01AA">
        <w:t xml:space="preserve"> Địa chỉ email của giảng viên, đảm bảo duy nhất để dễ dàng liên hệ.</w:t>
      </w:r>
    </w:p>
    <w:p w14:paraId="4B363B57" w14:textId="77777777" w:rsidR="00F05961" w:rsidRPr="006D01AA" w:rsidRDefault="00F05961" w:rsidP="00912A3D">
      <w:pPr>
        <w:pStyle w:val="ListParagraph"/>
        <w:numPr>
          <w:ilvl w:val="0"/>
          <w:numId w:val="58"/>
        </w:numPr>
        <w:spacing w:before="0" w:after="0" w:line="276" w:lineRule="auto"/>
        <w:jc w:val="left"/>
      </w:pPr>
      <w:r w:rsidRPr="006D01AA">
        <w:rPr>
          <w:b/>
          <w:bCs/>
        </w:rPr>
        <w:t xml:space="preserve">Vai trò: </w:t>
      </w:r>
      <w:r w:rsidRPr="006D01AA">
        <w:t>Quản lý thông tin về giảng viên dạy các khóa học trong hệ thống. Giảng viên chịu trách nhiệm giảng dạy các lớp và đánh giá sinh viên trong các khóa học.</w:t>
      </w:r>
    </w:p>
    <w:p w14:paraId="7A8F610D" w14:textId="77777777" w:rsidR="00F05961" w:rsidRPr="00F05961" w:rsidRDefault="00F05961" w:rsidP="00F05961">
      <w:pPr>
        <w:pStyle w:val="Caption"/>
        <w:jc w:val="left"/>
        <w:rPr>
          <w:b/>
          <w:bCs/>
        </w:rPr>
      </w:pPr>
      <w:r w:rsidRPr="00F05961">
        <w:rPr>
          <w:b/>
          <w:bCs/>
        </w:rPr>
        <w:t>Khóa học (Courses)</w:t>
      </w:r>
    </w:p>
    <w:p w14:paraId="698B37DD" w14:textId="77777777" w:rsidR="00F05961" w:rsidRPr="006D01AA" w:rsidRDefault="00F05961" w:rsidP="00912A3D">
      <w:pPr>
        <w:pStyle w:val="ListParagraph"/>
        <w:numPr>
          <w:ilvl w:val="0"/>
          <w:numId w:val="58"/>
        </w:numPr>
        <w:spacing w:before="0" w:after="0" w:line="276" w:lineRule="auto"/>
        <w:jc w:val="left"/>
        <w:rPr>
          <w:b/>
          <w:bCs/>
        </w:rPr>
      </w:pPr>
      <w:r w:rsidRPr="006D01AA">
        <w:rPr>
          <w:b/>
          <w:bCs/>
        </w:rPr>
        <w:t>Đặc điểm chính:</w:t>
      </w:r>
    </w:p>
    <w:p w14:paraId="1CEB1B23" w14:textId="77777777" w:rsidR="00F05961" w:rsidRPr="006D01AA" w:rsidRDefault="00F05961" w:rsidP="00912A3D">
      <w:pPr>
        <w:pStyle w:val="ListParagraph"/>
        <w:numPr>
          <w:ilvl w:val="1"/>
          <w:numId w:val="58"/>
        </w:numPr>
        <w:spacing w:before="0" w:after="0" w:line="276" w:lineRule="auto"/>
        <w:jc w:val="left"/>
      </w:pPr>
      <w:r w:rsidRPr="006D01AA">
        <w:rPr>
          <w:i/>
          <w:iCs/>
        </w:rPr>
        <w:t>course_id:</w:t>
      </w:r>
      <w:r w:rsidRPr="006D01AA">
        <w:t xml:space="preserve"> Mã khóa học (khóa chính).</w:t>
      </w:r>
    </w:p>
    <w:p w14:paraId="027CDF3E" w14:textId="77777777" w:rsidR="00F05961" w:rsidRPr="006D01AA" w:rsidRDefault="00F05961" w:rsidP="00912A3D">
      <w:pPr>
        <w:pStyle w:val="ListParagraph"/>
        <w:numPr>
          <w:ilvl w:val="1"/>
          <w:numId w:val="58"/>
        </w:numPr>
        <w:spacing w:before="0" w:after="0" w:line="276" w:lineRule="auto"/>
        <w:jc w:val="left"/>
      </w:pPr>
      <w:r w:rsidRPr="006D01AA">
        <w:rPr>
          <w:i/>
          <w:iCs/>
        </w:rPr>
        <w:t>course_name:</w:t>
      </w:r>
      <w:r w:rsidRPr="006D01AA">
        <w:t xml:space="preserve"> Tên khóa học.</w:t>
      </w:r>
    </w:p>
    <w:p w14:paraId="0B8CF29E" w14:textId="77777777" w:rsidR="00F05961" w:rsidRPr="006D01AA" w:rsidRDefault="00F05961" w:rsidP="00912A3D">
      <w:pPr>
        <w:pStyle w:val="ListParagraph"/>
        <w:numPr>
          <w:ilvl w:val="1"/>
          <w:numId w:val="58"/>
        </w:numPr>
        <w:spacing w:before="0" w:after="0" w:line="276" w:lineRule="auto"/>
        <w:jc w:val="left"/>
      </w:pPr>
      <w:r w:rsidRPr="006D01AA">
        <w:rPr>
          <w:i/>
          <w:iCs/>
        </w:rPr>
        <w:t>course_credit:</w:t>
      </w:r>
      <w:r w:rsidRPr="006D01AA">
        <w:t xml:space="preserve"> Số tín chỉ của khóa học.</w:t>
      </w:r>
    </w:p>
    <w:p w14:paraId="39444781" w14:textId="77777777" w:rsidR="00F05961" w:rsidRPr="006D01AA" w:rsidRDefault="00F05961" w:rsidP="00912A3D">
      <w:pPr>
        <w:pStyle w:val="ListParagraph"/>
        <w:numPr>
          <w:ilvl w:val="0"/>
          <w:numId w:val="58"/>
        </w:numPr>
        <w:spacing w:before="0" w:after="0" w:line="276" w:lineRule="auto"/>
        <w:jc w:val="left"/>
      </w:pPr>
      <w:r w:rsidRPr="006D01AA">
        <w:rPr>
          <w:b/>
          <w:bCs/>
        </w:rPr>
        <w:t xml:space="preserve">Vai trò: </w:t>
      </w:r>
      <w:r w:rsidRPr="006D01AA">
        <w:t>Xác định các khóa học có trong hệ thống. Các khóa học này là nền tảng để xây dựng các lớp học (Classes), nơi sinh viên và giảng viên tham gia.</w:t>
      </w:r>
    </w:p>
    <w:p w14:paraId="0B7801DD" w14:textId="77777777" w:rsidR="00F05961" w:rsidRPr="00F05961" w:rsidRDefault="00F05961" w:rsidP="00F05961">
      <w:pPr>
        <w:pStyle w:val="Caption"/>
        <w:jc w:val="left"/>
        <w:rPr>
          <w:b/>
          <w:bCs/>
        </w:rPr>
      </w:pPr>
      <w:r w:rsidRPr="00F05961">
        <w:rPr>
          <w:b/>
          <w:bCs/>
        </w:rPr>
        <w:t>Phòng học (Rooms)</w:t>
      </w:r>
    </w:p>
    <w:p w14:paraId="15EC35F5" w14:textId="77777777" w:rsidR="00F05961" w:rsidRPr="006D01AA" w:rsidRDefault="00F05961" w:rsidP="00912A3D">
      <w:pPr>
        <w:pStyle w:val="ListParagraph"/>
        <w:numPr>
          <w:ilvl w:val="0"/>
          <w:numId w:val="58"/>
        </w:numPr>
        <w:spacing w:before="0" w:after="0" w:line="276" w:lineRule="auto"/>
        <w:jc w:val="left"/>
        <w:rPr>
          <w:b/>
          <w:bCs/>
        </w:rPr>
      </w:pPr>
      <w:r w:rsidRPr="006D01AA">
        <w:rPr>
          <w:b/>
          <w:bCs/>
        </w:rPr>
        <w:t>Đặc điểm chính:</w:t>
      </w:r>
    </w:p>
    <w:p w14:paraId="21DEB419" w14:textId="77777777" w:rsidR="00F05961" w:rsidRPr="006D01AA" w:rsidRDefault="00F05961" w:rsidP="00912A3D">
      <w:pPr>
        <w:pStyle w:val="ListParagraph"/>
        <w:numPr>
          <w:ilvl w:val="0"/>
          <w:numId w:val="59"/>
        </w:numPr>
        <w:spacing w:before="0" w:after="0" w:line="276" w:lineRule="auto"/>
        <w:jc w:val="left"/>
      </w:pPr>
      <w:r w:rsidRPr="006D01AA">
        <w:rPr>
          <w:i/>
          <w:iCs/>
        </w:rPr>
        <w:t>room_id:</w:t>
      </w:r>
      <w:r w:rsidRPr="006D01AA">
        <w:t xml:space="preserve"> Mã phòng học (khóa chính).</w:t>
      </w:r>
    </w:p>
    <w:p w14:paraId="77AFF07B" w14:textId="77777777" w:rsidR="00F05961" w:rsidRPr="006D01AA" w:rsidRDefault="00F05961" w:rsidP="00912A3D">
      <w:pPr>
        <w:pStyle w:val="ListParagraph"/>
        <w:numPr>
          <w:ilvl w:val="0"/>
          <w:numId w:val="59"/>
        </w:numPr>
        <w:spacing w:before="0" w:after="0" w:line="276" w:lineRule="auto"/>
        <w:jc w:val="left"/>
      </w:pPr>
      <w:r w:rsidRPr="006D01AA">
        <w:rPr>
          <w:i/>
          <w:iCs/>
        </w:rPr>
        <w:t>room_name:</w:t>
      </w:r>
      <w:r w:rsidRPr="006D01AA">
        <w:t xml:space="preserve"> Tên phòng học, phải duy nhất để không có trùng lặp giữa các phòng.</w:t>
      </w:r>
    </w:p>
    <w:p w14:paraId="33A990E0" w14:textId="77777777" w:rsidR="00F05961" w:rsidRPr="006D01AA" w:rsidRDefault="00F05961" w:rsidP="00912A3D">
      <w:pPr>
        <w:pStyle w:val="ListParagraph"/>
        <w:numPr>
          <w:ilvl w:val="0"/>
          <w:numId w:val="59"/>
        </w:numPr>
        <w:spacing w:before="0" w:after="0" w:line="276" w:lineRule="auto"/>
        <w:jc w:val="left"/>
      </w:pPr>
      <w:r w:rsidRPr="006D01AA">
        <w:rPr>
          <w:i/>
          <w:iCs/>
        </w:rPr>
        <w:t>capacity:</w:t>
      </w:r>
      <w:r w:rsidRPr="006D01AA">
        <w:t xml:space="preserve"> Sức chứa của phòng.</w:t>
      </w:r>
    </w:p>
    <w:p w14:paraId="0B27B453" w14:textId="77777777" w:rsidR="00F05961" w:rsidRPr="006D01AA" w:rsidRDefault="00F05961" w:rsidP="00912A3D">
      <w:pPr>
        <w:pStyle w:val="ListParagraph"/>
        <w:numPr>
          <w:ilvl w:val="0"/>
          <w:numId w:val="58"/>
        </w:numPr>
        <w:spacing w:before="0" w:after="0" w:line="276" w:lineRule="auto"/>
        <w:jc w:val="left"/>
        <w:rPr>
          <w:b/>
          <w:bCs/>
        </w:rPr>
      </w:pPr>
      <w:r w:rsidRPr="006D01AA">
        <w:rPr>
          <w:b/>
          <w:bCs/>
        </w:rPr>
        <w:t xml:space="preserve">Vai trò: </w:t>
      </w:r>
      <w:r w:rsidRPr="006D01AA">
        <w:t>Quản lý các phòng học, đảm bảo phòng đủ sức chứa cho lớp học. Phòng học được gán cho các lớp học để xác định địa điểm dạy và học.</w:t>
      </w:r>
    </w:p>
    <w:p w14:paraId="0D3D8A8E" w14:textId="77777777" w:rsidR="00F05961" w:rsidRPr="00F05961" w:rsidRDefault="00F05961" w:rsidP="00F05961">
      <w:pPr>
        <w:pStyle w:val="Caption"/>
        <w:jc w:val="left"/>
        <w:rPr>
          <w:b/>
          <w:bCs/>
        </w:rPr>
      </w:pPr>
      <w:r w:rsidRPr="00F05961">
        <w:rPr>
          <w:b/>
          <w:bCs/>
        </w:rPr>
        <w:t>Lớp học (Classes)</w:t>
      </w:r>
    </w:p>
    <w:p w14:paraId="0CF9181F" w14:textId="77777777" w:rsidR="00F05961" w:rsidRPr="006D01AA" w:rsidRDefault="00F05961" w:rsidP="00912A3D">
      <w:pPr>
        <w:pStyle w:val="ListParagraph"/>
        <w:numPr>
          <w:ilvl w:val="0"/>
          <w:numId w:val="58"/>
        </w:numPr>
        <w:spacing w:before="0" w:after="0" w:line="276" w:lineRule="auto"/>
        <w:jc w:val="left"/>
        <w:rPr>
          <w:b/>
          <w:bCs/>
        </w:rPr>
      </w:pPr>
      <w:r w:rsidRPr="006D01AA">
        <w:rPr>
          <w:b/>
          <w:bCs/>
        </w:rPr>
        <w:t>Đặc điểm chính:</w:t>
      </w:r>
    </w:p>
    <w:p w14:paraId="4B1F0905" w14:textId="77777777" w:rsidR="00F05961" w:rsidRPr="006D01AA" w:rsidRDefault="00F05961" w:rsidP="00912A3D">
      <w:pPr>
        <w:pStyle w:val="ListParagraph"/>
        <w:numPr>
          <w:ilvl w:val="1"/>
          <w:numId w:val="58"/>
        </w:numPr>
        <w:spacing w:before="0" w:after="0" w:line="276" w:lineRule="auto"/>
        <w:jc w:val="left"/>
      </w:pPr>
      <w:r w:rsidRPr="006D01AA">
        <w:rPr>
          <w:i/>
          <w:iCs/>
        </w:rPr>
        <w:t>class_id:</w:t>
      </w:r>
      <w:r w:rsidRPr="006D01AA">
        <w:t xml:space="preserve"> Mã lớp học (khóa chính, tự động tăng).</w:t>
      </w:r>
    </w:p>
    <w:p w14:paraId="00A9E1A8" w14:textId="77777777" w:rsidR="00F05961" w:rsidRPr="006D01AA" w:rsidRDefault="00F05961" w:rsidP="00912A3D">
      <w:pPr>
        <w:pStyle w:val="ListParagraph"/>
        <w:numPr>
          <w:ilvl w:val="1"/>
          <w:numId w:val="58"/>
        </w:numPr>
        <w:spacing w:before="0" w:after="0" w:line="276" w:lineRule="auto"/>
        <w:jc w:val="left"/>
      </w:pPr>
      <w:r w:rsidRPr="006D01AA">
        <w:rPr>
          <w:i/>
          <w:iCs/>
        </w:rPr>
        <w:t>course_id:</w:t>
      </w:r>
      <w:r w:rsidRPr="006D01AA">
        <w:t xml:space="preserve"> Mã khóa học (tham chiếu đến Courses).</w:t>
      </w:r>
    </w:p>
    <w:p w14:paraId="10429F89" w14:textId="77777777" w:rsidR="00F05961" w:rsidRPr="006D01AA" w:rsidRDefault="00F05961" w:rsidP="00912A3D">
      <w:pPr>
        <w:pStyle w:val="ListParagraph"/>
        <w:numPr>
          <w:ilvl w:val="1"/>
          <w:numId w:val="58"/>
        </w:numPr>
        <w:spacing w:before="0" w:after="0" w:line="276" w:lineRule="auto"/>
        <w:jc w:val="left"/>
      </w:pPr>
      <w:r w:rsidRPr="006D01AA">
        <w:rPr>
          <w:i/>
          <w:iCs/>
        </w:rPr>
        <w:t>teacher_id:</w:t>
      </w:r>
      <w:r w:rsidRPr="006D01AA">
        <w:t xml:space="preserve"> Mã giảng viên (tham chiếu đến Teachers).</w:t>
      </w:r>
    </w:p>
    <w:p w14:paraId="66EEF268" w14:textId="77777777" w:rsidR="00F05961" w:rsidRPr="006D01AA" w:rsidRDefault="00F05961" w:rsidP="00912A3D">
      <w:pPr>
        <w:pStyle w:val="ListParagraph"/>
        <w:numPr>
          <w:ilvl w:val="1"/>
          <w:numId w:val="58"/>
        </w:numPr>
        <w:spacing w:before="0" w:after="0" w:line="276" w:lineRule="auto"/>
        <w:jc w:val="left"/>
      </w:pPr>
      <w:r w:rsidRPr="006D01AA">
        <w:rPr>
          <w:i/>
          <w:iCs/>
        </w:rPr>
        <w:t>room_id:</w:t>
      </w:r>
      <w:r w:rsidRPr="006D01AA">
        <w:t xml:space="preserve"> Mã phòng học (tham chiếu đến Rooms).</w:t>
      </w:r>
    </w:p>
    <w:p w14:paraId="77D6687E" w14:textId="77777777" w:rsidR="00F05961" w:rsidRPr="006D01AA" w:rsidRDefault="00F05961" w:rsidP="00912A3D">
      <w:pPr>
        <w:pStyle w:val="ListParagraph"/>
        <w:numPr>
          <w:ilvl w:val="1"/>
          <w:numId w:val="58"/>
        </w:numPr>
        <w:spacing w:before="0" w:after="0" w:line="276" w:lineRule="auto"/>
        <w:jc w:val="left"/>
      </w:pPr>
      <w:r w:rsidRPr="006D01AA">
        <w:rPr>
          <w:i/>
          <w:iCs/>
        </w:rPr>
        <w:t>semester:</w:t>
      </w:r>
      <w:r w:rsidRPr="006D01AA">
        <w:t xml:space="preserve"> Học kỳ mà lớp học diễn ra.</w:t>
      </w:r>
    </w:p>
    <w:p w14:paraId="777390CC" w14:textId="77777777" w:rsidR="00F05961" w:rsidRPr="006D01AA" w:rsidRDefault="00F05961" w:rsidP="00912A3D">
      <w:pPr>
        <w:pStyle w:val="ListParagraph"/>
        <w:numPr>
          <w:ilvl w:val="1"/>
          <w:numId w:val="58"/>
        </w:numPr>
        <w:spacing w:before="0" w:after="0" w:line="276" w:lineRule="auto"/>
        <w:jc w:val="left"/>
      </w:pPr>
      <w:r w:rsidRPr="006D01AA">
        <w:rPr>
          <w:i/>
          <w:iCs/>
        </w:rPr>
        <w:t>class_time_start</w:t>
      </w:r>
      <w:r w:rsidRPr="006D01AA">
        <w:t xml:space="preserve"> và </w:t>
      </w:r>
      <w:r w:rsidRPr="006D01AA">
        <w:rPr>
          <w:i/>
          <w:iCs/>
        </w:rPr>
        <w:t>class_time_end</w:t>
      </w:r>
      <w:r w:rsidRPr="006D01AA">
        <w:t>: Thời gian bắt đầu và kết thúc của lớp học.</w:t>
      </w:r>
    </w:p>
    <w:p w14:paraId="2786D906" w14:textId="77777777" w:rsidR="00F05961" w:rsidRPr="006D01AA" w:rsidRDefault="00F05961" w:rsidP="00912A3D">
      <w:pPr>
        <w:pStyle w:val="ListParagraph"/>
        <w:numPr>
          <w:ilvl w:val="1"/>
          <w:numId w:val="58"/>
        </w:numPr>
        <w:spacing w:before="0" w:after="0" w:line="276" w:lineRule="auto"/>
        <w:jc w:val="left"/>
      </w:pPr>
      <w:r w:rsidRPr="006D01AA">
        <w:rPr>
          <w:i/>
          <w:iCs/>
        </w:rPr>
        <w:t>class_time_day:</w:t>
      </w:r>
      <w:r w:rsidRPr="006D01AA">
        <w:t xml:space="preserve"> Ngày trong tuần mà lớp học diễn ra.</w:t>
      </w:r>
    </w:p>
    <w:p w14:paraId="7B4078D8" w14:textId="77777777" w:rsidR="00F05961" w:rsidRPr="006D01AA" w:rsidRDefault="00F05961" w:rsidP="00912A3D">
      <w:pPr>
        <w:pStyle w:val="ListParagraph"/>
        <w:numPr>
          <w:ilvl w:val="0"/>
          <w:numId w:val="58"/>
        </w:numPr>
        <w:spacing w:before="0" w:after="0" w:line="276" w:lineRule="auto"/>
        <w:jc w:val="left"/>
      </w:pPr>
      <w:r w:rsidRPr="006D01AA">
        <w:rPr>
          <w:b/>
          <w:bCs/>
        </w:rPr>
        <w:t xml:space="preserve">Vai trò: </w:t>
      </w:r>
      <w:r w:rsidRPr="006D01AA">
        <w:t>Tổ chức các khóa học thành các lớp học cụ thể trong học kỳ, với giảng viên và phòng học xác định. Mỗi lớp học có thời gian cụ thể để sinh viên ghi danh.</w:t>
      </w:r>
    </w:p>
    <w:p w14:paraId="7368E31D" w14:textId="77777777" w:rsidR="00F05961" w:rsidRPr="00F05961" w:rsidRDefault="00F05961" w:rsidP="00F05961">
      <w:pPr>
        <w:pStyle w:val="Caption"/>
        <w:jc w:val="left"/>
        <w:rPr>
          <w:b/>
          <w:bCs/>
        </w:rPr>
      </w:pPr>
      <w:r w:rsidRPr="00F05961">
        <w:rPr>
          <w:b/>
          <w:bCs/>
        </w:rPr>
        <w:t>Ghi danh (Enrollments)</w:t>
      </w:r>
    </w:p>
    <w:p w14:paraId="19DDB7EA" w14:textId="77777777" w:rsidR="00F05961" w:rsidRPr="006D01AA" w:rsidRDefault="00F05961" w:rsidP="00912A3D">
      <w:pPr>
        <w:pStyle w:val="ListParagraph"/>
        <w:numPr>
          <w:ilvl w:val="0"/>
          <w:numId w:val="58"/>
        </w:numPr>
        <w:spacing w:before="0" w:after="0" w:line="276" w:lineRule="auto"/>
        <w:jc w:val="left"/>
        <w:rPr>
          <w:b/>
          <w:bCs/>
        </w:rPr>
      </w:pPr>
      <w:r w:rsidRPr="006D01AA">
        <w:rPr>
          <w:b/>
          <w:bCs/>
        </w:rPr>
        <w:t>Đặc điểm chính:</w:t>
      </w:r>
    </w:p>
    <w:p w14:paraId="69E54088" w14:textId="77777777" w:rsidR="00F05961" w:rsidRPr="006D01AA" w:rsidRDefault="00F05961" w:rsidP="00912A3D">
      <w:pPr>
        <w:pStyle w:val="ListParagraph"/>
        <w:numPr>
          <w:ilvl w:val="1"/>
          <w:numId w:val="58"/>
        </w:numPr>
        <w:spacing w:before="0" w:after="0" w:line="276" w:lineRule="auto"/>
        <w:jc w:val="left"/>
      </w:pPr>
      <w:r w:rsidRPr="006D01AA">
        <w:rPr>
          <w:i/>
          <w:iCs/>
        </w:rPr>
        <w:t>enrollment_id:</w:t>
      </w:r>
      <w:r w:rsidRPr="006D01AA">
        <w:t xml:space="preserve"> Mã ghi danh (khóa chính, tự động tăng).</w:t>
      </w:r>
    </w:p>
    <w:p w14:paraId="1AE987E9" w14:textId="77777777" w:rsidR="00F05961" w:rsidRPr="006D01AA" w:rsidRDefault="00F05961" w:rsidP="00912A3D">
      <w:pPr>
        <w:pStyle w:val="ListParagraph"/>
        <w:numPr>
          <w:ilvl w:val="1"/>
          <w:numId w:val="58"/>
        </w:numPr>
        <w:spacing w:before="0" w:after="0" w:line="276" w:lineRule="auto"/>
        <w:jc w:val="left"/>
      </w:pPr>
      <w:r w:rsidRPr="006D01AA">
        <w:rPr>
          <w:i/>
          <w:iCs/>
        </w:rPr>
        <w:t>student_id:</w:t>
      </w:r>
      <w:r w:rsidRPr="006D01AA">
        <w:t xml:space="preserve"> Mã sinh viên (tham chiếu đến Students).</w:t>
      </w:r>
    </w:p>
    <w:p w14:paraId="0C0FBBB5" w14:textId="77777777" w:rsidR="00F05961" w:rsidRPr="006D01AA" w:rsidRDefault="00F05961" w:rsidP="00912A3D">
      <w:pPr>
        <w:pStyle w:val="ListParagraph"/>
        <w:numPr>
          <w:ilvl w:val="1"/>
          <w:numId w:val="58"/>
        </w:numPr>
        <w:spacing w:before="0" w:after="0" w:line="276" w:lineRule="auto"/>
        <w:jc w:val="left"/>
      </w:pPr>
      <w:r w:rsidRPr="006D01AA">
        <w:rPr>
          <w:i/>
          <w:iCs/>
        </w:rPr>
        <w:t>class_id:</w:t>
      </w:r>
      <w:r w:rsidRPr="006D01AA">
        <w:t xml:space="preserve"> Mã lớp học (tham chiếu đến Classes).</w:t>
      </w:r>
    </w:p>
    <w:p w14:paraId="52A0BBDC" w14:textId="77777777" w:rsidR="00F05961" w:rsidRPr="006D01AA" w:rsidRDefault="00F05961" w:rsidP="00912A3D">
      <w:pPr>
        <w:pStyle w:val="ListParagraph"/>
        <w:numPr>
          <w:ilvl w:val="1"/>
          <w:numId w:val="58"/>
        </w:numPr>
        <w:spacing w:before="0" w:after="0" w:line="276" w:lineRule="auto"/>
        <w:jc w:val="left"/>
      </w:pPr>
      <w:r w:rsidRPr="006D01AA">
        <w:rPr>
          <w:i/>
          <w:iCs/>
        </w:rPr>
        <w:t>enrollment_date:</w:t>
      </w:r>
      <w:r w:rsidRPr="006D01AA">
        <w:t xml:space="preserve"> Ngày ghi danh.</w:t>
      </w:r>
    </w:p>
    <w:p w14:paraId="7B53CE18" w14:textId="77777777" w:rsidR="00F05961" w:rsidRPr="006D01AA" w:rsidRDefault="00F05961" w:rsidP="00912A3D">
      <w:pPr>
        <w:pStyle w:val="ListParagraph"/>
        <w:numPr>
          <w:ilvl w:val="0"/>
          <w:numId w:val="58"/>
        </w:numPr>
        <w:spacing w:before="0" w:after="0" w:line="276" w:lineRule="auto"/>
        <w:jc w:val="left"/>
      </w:pPr>
      <w:r w:rsidRPr="006D01AA">
        <w:rPr>
          <w:b/>
          <w:bCs/>
        </w:rPr>
        <w:t xml:space="preserve">Vai trò: </w:t>
      </w:r>
      <w:r w:rsidRPr="006D01AA">
        <w:t>Theo dõi việc ghi danh của sinh viên vào các lớp học. Mỗi sinh viên chỉ có thể ghi danh vào một lớp học duy nhất một lần (kết hợp student_id và class_id là duy nhất).</w:t>
      </w:r>
    </w:p>
    <w:p w14:paraId="5916737E" w14:textId="77777777" w:rsidR="00F05961" w:rsidRPr="00F05961" w:rsidRDefault="00F05961" w:rsidP="00F05961">
      <w:pPr>
        <w:pStyle w:val="Caption"/>
        <w:jc w:val="left"/>
        <w:rPr>
          <w:b/>
          <w:bCs/>
        </w:rPr>
      </w:pPr>
      <w:r w:rsidRPr="00F05961">
        <w:rPr>
          <w:b/>
          <w:bCs/>
        </w:rPr>
        <w:t>Điểm số (Grades)</w:t>
      </w:r>
    </w:p>
    <w:p w14:paraId="4D597D84" w14:textId="77777777" w:rsidR="00F05961" w:rsidRPr="006D01AA" w:rsidRDefault="00F05961" w:rsidP="00912A3D">
      <w:pPr>
        <w:pStyle w:val="ListParagraph"/>
        <w:numPr>
          <w:ilvl w:val="0"/>
          <w:numId w:val="58"/>
        </w:numPr>
        <w:spacing w:before="0" w:after="0" w:line="276" w:lineRule="auto"/>
        <w:jc w:val="left"/>
        <w:rPr>
          <w:b/>
          <w:bCs/>
        </w:rPr>
      </w:pPr>
      <w:r w:rsidRPr="006D01AA">
        <w:rPr>
          <w:b/>
          <w:bCs/>
        </w:rPr>
        <w:t>Đặc điểm chính:</w:t>
      </w:r>
    </w:p>
    <w:p w14:paraId="7D311B7F" w14:textId="77777777" w:rsidR="00F05961" w:rsidRPr="006D01AA" w:rsidRDefault="00F05961" w:rsidP="00912A3D">
      <w:pPr>
        <w:pStyle w:val="ListParagraph"/>
        <w:numPr>
          <w:ilvl w:val="1"/>
          <w:numId w:val="58"/>
        </w:numPr>
        <w:spacing w:before="0" w:after="0" w:line="276" w:lineRule="auto"/>
        <w:jc w:val="left"/>
      </w:pPr>
      <w:r w:rsidRPr="006D01AA">
        <w:rPr>
          <w:i/>
          <w:iCs/>
        </w:rPr>
        <w:t>grade_id:</w:t>
      </w:r>
      <w:r w:rsidRPr="006D01AA">
        <w:t xml:space="preserve"> Mã điểm (khóa chính, tự động tăng).</w:t>
      </w:r>
    </w:p>
    <w:p w14:paraId="5FF8E294" w14:textId="77777777" w:rsidR="00F05961" w:rsidRPr="006D01AA" w:rsidRDefault="00F05961" w:rsidP="00912A3D">
      <w:pPr>
        <w:pStyle w:val="ListParagraph"/>
        <w:numPr>
          <w:ilvl w:val="1"/>
          <w:numId w:val="58"/>
        </w:numPr>
        <w:spacing w:before="0" w:after="0" w:line="276" w:lineRule="auto"/>
        <w:jc w:val="left"/>
      </w:pPr>
      <w:r w:rsidRPr="006D01AA">
        <w:rPr>
          <w:i/>
          <w:iCs/>
        </w:rPr>
        <w:t>enrollment_id:</w:t>
      </w:r>
      <w:r w:rsidRPr="006D01AA">
        <w:t xml:space="preserve"> Mã ghi danh (tham chiếu đến Enrollments).</w:t>
      </w:r>
    </w:p>
    <w:p w14:paraId="6A1922F3" w14:textId="77777777" w:rsidR="00F05961" w:rsidRPr="006D01AA" w:rsidRDefault="00F05961" w:rsidP="00912A3D">
      <w:pPr>
        <w:pStyle w:val="ListParagraph"/>
        <w:numPr>
          <w:ilvl w:val="1"/>
          <w:numId w:val="58"/>
        </w:numPr>
        <w:spacing w:before="0" w:after="0" w:line="276" w:lineRule="auto"/>
        <w:jc w:val="left"/>
      </w:pPr>
      <w:r w:rsidRPr="006D01AA">
        <w:rPr>
          <w:i/>
          <w:iCs/>
        </w:rPr>
        <w:t>midterm_score:</w:t>
      </w:r>
      <w:r w:rsidRPr="006D01AA">
        <w:t xml:space="preserve"> Điểm giữa kỳ.</w:t>
      </w:r>
    </w:p>
    <w:p w14:paraId="615EC6A7" w14:textId="77777777" w:rsidR="00F05961" w:rsidRPr="006D01AA" w:rsidRDefault="00F05961" w:rsidP="00912A3D">
      <w:pPr>
        <w:pStyle w:val="ListParagraph"/>
        <w:numPr>
          <w:ilvl w:val="1"/>
          <w:numId w:val="58"/>
        </w:numPr>
        <w:spacing w:before="0" w:after="0" w:line="276" w:lineRule="auto"/>
        <w:jc w:val="left"/>
      </w:pPr>
      <w:r w:rsidRPr="006D01AA">
        <w:rPr>
          <w:i/>
          <w:iCs/>
        </w:rPr>
        <w:t>final_score:</w:t>
      </w:r>
      <w:r w:rsidRPr="006D01AA">
        <w:t xml:space="preserve"> Điểm cuối kỳ.</w:t>
      </w:r>
    </w:p>
    <w:p w14:paraId="0BF7D09C" w14:textId="77777777" w:rsidR="00F05961" w:rsidRPr="006D01AA" w:rsidRDefault="00F05961" w:rsidP="00912A3D">
      <w:pPr>
        <w:pStyle w:val="ListParagraph"/>
        <w:numPr>
          <w:ilvl w:val="0"/>
          <w:numId w:val="58"/>
        </w:numPr>
        <w:spacing w:before="0" w:after="0" w:line="276" w:lineRule="auto"/>
        <w:jc w:val="left"/>
        <w:rPr>
          <w:b/>
          <w:bCs/>
        </w:rPr>
      </w:pPr>
      <w:r w:rsidRPr="006D01AA">
        <w:rPr>
          <w:b/>
          <w:bCs/>
        </w:rPr>
        <w:t xml:space="preserve">Vai trò: </w:t>
      </w:r>
      <w:r w:rsidRPr="006D01AA">
        <w:t>Lưu trữ điểm của sinh viên cho các lớp học mà họ đã ghi danh. Mỗi lớp học sẽ có điểm giữa kỳ và điểm cuối kỳ.</w:t>
      </w:r>
    </w:p>
    <w:p w14:paraId="5B8D3FE2" w14:textId="77777777" w:rsidR="00F05961" w:rsidRDefault="00F05961" w:rsidP="002239AC">
      <w:pPr>
        <w:pStyle w:val="Heading3"/>
        <w:numPr>
          <w:ilvl w:val="3"/>
          <w:numId w:val="49"/>
        </w:numPr>
      </w:pPr>
      <w:bookmarkStart w:id="99" w:name="_Toc186063612"/>
      <w:bookmarkStart w:id="100" w:name="_Toc186524670"/>
      <w:r>
        <w:t>Lược đồ cơ sở dữ liệu</w:t>
      </w:r>
      <w:bookmarkEnd w:id="99"/>
      <w:bookmarkEnd w:id="100"/>
    </w:p>
    <w:p w14:paraId="73C9020C" w14:textId="77777777" w:rsidR="00A73734" w:rsidRDefault="00F05961" w:rsidP="00A73734">
      <w:pPr>
        <w:keepNext/>
        <w:jc w:val="center"/>
      </w:pPr>
      <w:r w:rsidRPr="00822F87">
        <w:rPr>
          <w:noProof/>
        </w:rPr>
        <w:drawing>
          <wp:inline distT="0" distB="0" distL="0" distR="0" wp14:anchorId="47DBB777" wp14:editId="70338E9B">
            <wp:extent cx="4664868" cy="2709288"/>
            <wp:effectExtent l="0" t="0" r="0" b="0"/>
            <wp:docPr id="191117478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4789" name="Picture 1" descr="A computer screen shot of a diagram&#10;&#10;Description automatically generated"/>
                    <pic:cNvPicPr/>
                  </pic:nvPicPr>
                  <pic:blipFill>
                    <a:blip r:embed="rId30"/>
                    <a:stretch>
                      <a:fillRect/>
                    </a:stretch>
                  </pic:blipFill>
                  <pic:spPr>
                    <a:xfrm>
                      <a:off x="0" y="0"/>
                      <a:ext cx="4688234" cy="2722859"/>
                    </a:xfrm>
                    <a:prstGeom prst="rect">
                      <a:avLst/>
                    </a:prstGeom>
                  </pic:spPr>
                </pic:pic>
              </a:graphicData>
            </a:graphic>
          </wp:inline>
        </w:drawing>
      </w:r>
    </w:p>
    <w:p w14:paraId="54D899D1" w14:textId="2A136928" w:rsidR="00F05961" w:rsidRDefault="00A73734" w:rsidP="00A73734">
      <w:pPr>
        <w:pStyle w:val="Caption"/>
      </w:pPr>
      <w:bookmarkStart w:id="101" w:name="_Toc186524711"/>
      <w:r>
        <w:t xml:space="preserve">Hình </w:t>
      </w:r>
      <w:r>
        <w:fldChar w:fldCharType="begin"/>
      </w:r>
      <w:r>
        <w:instrText xml:space="preserve"> SEQ Hình \* ARABIC </w:instrText>
      </w:r>
      <w:r>
        <w:fldChar w:fldCharType="separate"/>
      </w:r>
      <w:r w:rsidR="004C622B">
        <w:rPr>
          <w:noProof/>
        </w:rPr>
        <w:t>18</w:t>
      </w:r>
      <w:r>
        <w:fldChar w:fldCharType="end"/>
      </w:r>
      <w:r>
        <w:t xml:space="preserve"> </w:t>
      </w:r>
      <w:r w:rsidRPr="00F62C22">
        <w:t>Lược đồ cơ sở dữ liệu</w:t>
      </w:r>
      <w:bookmarkEnd w:id="101"/>
    </w:p>
    <w:p w14:paraId="36F8ECBD" w14:textId="77777777" w:rsidR="00F05961" w:rsidRPr="00822F87" w:rsidRDefault="00F05961" w:rsidP="002239AC">
      <w:pPr>
        <w:pStyle w:val="Heading3"/>
        <w:numPr>
          <w:ilvl w:val="3"/>
          <w:numId w:val="49"/>
        </w:numPr>
        <w:ind w:left="851" w:hanging="851"/>
      </w:pPr>
      <w:bookmarkStart w:id="102" w:name="_Toc186063613"/>
      <w:bookmarkStart w:id="103" w:name="_Toc186524671"/>
      <w:r>
        <w:t>Sơ đồ thực thể liên kết</w:t>
      </w:r>
      <w:bookmarkEnd w:id="102"/>
      <w:bookmarkEnd w:id="103"/>
    </w:p>
    <w:p w14:paraId="069ED745" w14:textId="77777777" w:rsidR="00F05961" w:rsidRPr="00352A69" w:rsidRDefault="00F05961" w:rsidP="00F05961"/>
    <w:p w14:paraId="16B525EB" w14:textId="77777777" w:rsidR="00F05961" w:rsidRDefault="00F05961" w:rsidP="00F05961">
      <w:pPr>
        <w:pStyle w:val="Caption"/>
      </w:pPr>
      <w:bookmarkStart w:id="104" w:name="_Toc185950532"/>
      <w:r w:rsidRPr="006D01AA">
        <w:rPr>
          <w:b/>
          <w:bCs/>
          <w:noProof/>
        </w:rPr>
        <w:drawing>
          <wp:inline distT="0" distB="0" distL="0" distR="0" wp14:anchorId="2C571706" wp14:editId="241B1939">
            <wp:extent cx="5200776" cy="4990743"/>
            <wp:effectExtent l="0" t="0" r="0" b="635"/>
            <wp:docPr id="1593577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7725" name="Picture 1" descr="A diagram of a diagram&#10;&#10;Description automatically generated"/>
                    <pic:cNvPicPr/>
                  </pic:nvPicPr>
                  <pic:blipFill>
                    <a:blip r:embed="rId31"/>
                    <a:stretch>
                      <a:fillRect/>
                    </a:stretch>
                  </pic:blipFill>
                  <pic:spPr>
                    <a:xfrm>
                      <a:off x="0" y="0"/>
                      <a:ext cx="5218997" cy="5008228"/>
                    </a:xfrm>
                    <a:prstGeom prst="rect">
                      <a:avLst/>
                    </a:prstGeom>
                  </pic:spPr>
                </pic:pic>
              </a:graphicData>
            </a:graphic>
          </wp:inline>
        </w:drawing>
      </w:r>
      <w:bookmarkEnd w:id="104"/>
    </w:p>
    <w:p w14:paraId="3E7C7686" w14:textId="220EFADE" w:rsidR="00F05961" w:rsidRDefault="00F05961" w:rsidP="00F05961">
      <w:pPr>
        <w:pStyle w:val="Caption"/>
      </w:pPr>
      <w:bookmarkStart w:id="105" w:name="_Toc186063639"/>
      <w:bookmarkStart w:id="106" w:name="_Toc186524712"/>
      <w:r>
        <w:t xml:space="preserve">Hình </w:t>
      </w:r>
      <w:r>
        <w:fldChar w:fldCharType="begin"/>
      </w:r>
      <w:r>
        <w:instrText xml:space="preserve"> SEQ Hình \* ARABIC </w:instrText>
      </w:r>
      <w:r>
        <w:fldChar w:fldCharType="separate"/>
      </w:r>
      <w:r w:rsidR="004C622B">
        <w:rPr>
          <w:noProof/>
        </w:rPr>
        <w:t>19</w:t>
      </w:r>
      <w:r>
        <w:rPr>
          <w:noProof/>
        </w:rPr>
        <w:fldChar w:fldCharType="end"/>
      </w:r>
      <w:r>
        <w:t xml:space="preserve"> Sơ đồ thực thể liên kết</w:t>
      </w:r>
      <w:bookmarkEnd w:id="105"/>
      <w:bookmarkEnd w:id="106"/>
    </w:p>
    <w:p w14:paraId="79C71CEA" w14:textId="24F10744" w:rsidR="00833BBB" w:rsidRDefault="00833BBB" w:rsidP="00912A3D">
      <w:pPr>
        <w:pStyle w:val="Heading2"/>
        <w:numPr>
          <w:ilvl w:val="1"/>
          <w:numId w:val="49"/>
        </w:numPr>
      </w:pPr>
      <w:bookmarkStart w:id="107" w:name="_Toc186524672"/>
      <w:r>
        <w:t>Xây dựng ứng dụng</w:t>
      </w:r>
      <w:bookmarkEnd w:id="97"/>
      <w:bookmarkEnd w:id="107"/>
    </w:p>
    <w:p w14:paraId="4DB08E93" w14:textId="31A80F05" w:rsidR="00396901" w:rsidRPr="00396901" w:rsidRDefault="00916F82" w:rsidP="00912A3D">
      <w:pPr>
        <w:pStyle w:val="Heading3"/>
        <w:numPr>
          <w:ilvl w:val="2"/>
          <w:numId w:val="49"/>
        </w:numPr>
      </w:pPr>
      <w:bookmarkStart w:id="108" w:name="_Toc186524673"/>
      <w:r>
        <w:t>Thư viện và công cụ sử dụng</w:t>
      </w:r>
      <w:bookmarkEnd w:id="108"/>
    </w:p>
    <w:p w14:paraId="66AD2CA7" w14:textId="59FEE623" w:rsidR="00921BAF" w:rsidRDefault="00921BAF" w:rsidP="00921BAF">
      <w:r>
        <w:t xml:space="preserve">Sinh viên </w:t>
      </w:r>
      <w:r w:rsidR="00536A6F">
        <w:t xml:space="preserve">liệt kê các </w:t>
      </w:r>
      <w:r>
        <w:t>công cụ</w:t>
      </w:r>
      <w:r w:rsidR="00536A6F">
        <w:t xml:space="preserve">, </w:t>
      </w:r>
      <w:r w:rsidR="00017CD1">
        <w:t xml:space="preserve">ngôn ngữ lập trình, </w:t>
      </w:r>
      <w:r w:rsidR="00536A6F">
        <w:t>API,</w:t>
      </w:r>
      <w:r>
        <w:t xml:space="preserve"> </w:t>
      </w:r>
      <w:r w:rsidR="00B06AA9">
        <w:t>thư viện, IDE,</w:t>
      </w:r>
      <w:r w:rsidR="00536A6F">
        <w:t xml:space="preserve"> công cụ kiểm thử</w:t>
      </w:r>
      <w:r w:rsidR="005A6B1D">
        <w:t>, v.v.</w:t>
      </w:r>
      <w:r w:rsidR="00B06AA9">
        <w:t xml:space="preserve"> mà mình sử dụng để phát triển ứng dụng</w:t>
      </w:r>
      <w:r w:rsidR="00C85011">
        <w:t>.</w:t>
      </w:r>
      <w:r w:rsidR="00B06AA9">
        <w:t xml:space="preserve"> Mỗi công cụ phải được chỉ rõ phiên bản sử dụng.</w:t>
      </w:r>
      <w:r w:rsidR="002C524C">
        <w:t xml:space="preserve"> SV n</w:t>
      </w:r>
      <w:r w:rsidR="00C85011">
        <w:t xml:space="preserve">ên </w:t>
      </w:r>
      <w:r w:rsidR="00782882">
        <w:t>kẻ</w:t>
      </w:r>
      <w:r w:rsidR="00536A6F">
        <w:t xml:space="preserve"> bảng </w:t>
      </w:r>
      <w:r w:rsidR="00782882">
        <w:t xml:space="preserve">mô tả tương tự như </w:t>
      </w:r>
      <w:r>
        <w:fldChar w:fldCharType="begin"/>
      </w:r>
      <w:r>
        <w:instrText xml:space="preserve"> REF _Ref510867076 \h  \* MERGEFORMAT </w:instrText>
      </w:r>
      <w:r>
        <w:fldChar w:fldCharType="separate"/>
      </w:r>
      <w:r w:rsidR="004C622B" w:rsidRPr="004C622B">
        <w:t>Bảng 1</w:t>
      </w:r>
      <w:r>
        <w:fldChar w:fldCharType="end"/>
      </w:r>
      <w:r w:rsidR="00C85011">
        <w:t>.</w:t>
      </w:r>
      <w:r w:rsidR="00782882">
        <w:t xml:space="preserve"> Nếu </w:t>
      </w:r>
      <w:r w:rsidR="00A70294">
        <w:t xml:space="preserve">có nhiều </w:t>
      </w:r>
      <w:r w:rsidR="00782882">
        <w:t xml:space="preserve">nội dung </w:t>
      </w:r>
      <w:r w:rsidR="00A70294">
        <w:t>trình bày</w:t>
      </w:r>
      <w:r w:rsidR="00782882">
        <w:t xml:space="preserve">, sinh viên </w:t>
      </w:r>
      <w:r w:rsidR="00A70294">
        <w:t xml:space="preserve">cần </w:t>
      </w:r>
      <w:r w:rsidR="00782882">
        <w:t xml:space="preserve">xoay ngang </w:t>
      </w:r>
      <w:r w:rsidR="00855D3C">
        <w:t>bảng</w:t>
      </w:r>
      <w:r w:rsidR="00A70294">
        <w:t>.</w:t>
      </w:r>
    </w:p>
    <w:p w14:paraId="1C96E5F3" w14:textId="12775B66" w:rsidR="00782882" w:rsidRDefault="00782882" w:rsidP="00782882">
      <w:pPr>
        <w:pStyle w:val="Caption"/>
        <w:keepNext/>
      </w:pPr>
      <w:bookmarkStart w:id="109" w:name="_Ref510867076"/>
      <w:bookmarkStart w:id="110" w:name="_Toc27562460"/>
      <w:r w:rsidRPr="4500DF49">
        <w:rPr>
          <w:b/>
          <w:bCs/>
        </w:rPr>
        <w:t xml:space="preserve">Bảng </w:t>
      </w:r>
      <w:r w:rsidRPr="4500DF49">
        <w:rPr>
          <w:b/>
          <w:bCs/>
        </w:rPr>
        <w:fldChar w:fldCharType="begin"/>
      </w:r>
      <w:r w:rsidRPr="4500DF49">
        <w:rPr>
          <w:b/>
          <w:bCs/>
        </w:rPr>
        <w:instrText xml:space="preserve"> SEQ Bảng \* ARABIC </w:instrText>
      </w:r>
      <w:r w:rsidRPr="4500DF49">
        <w:rPr>
          <w:b/>
          <w:bCs/>
        </w:rPr>
        <w:fldChar w:fldCharType="separate"/>
      </w:r>
      <w:r w:rsidR="004C622B">
        <w:rPr>
          <w:b/>
          <w:bCs/>
          <w:noProof/>
        </w:rPr>
        <w:t>1</w:t>
      </w:r>
      <w:r w:rsidRPr="4500DF49">
        <w:rPr>
          <w:b/>
          <w:bCs/>
        </w:rPr>
        <w:fldChar w:fldCharType="end"/>
      </w:r>
      <w:bookmarkEnd w:id="109"/>
      <w:r>
        <w:t xml:space="preserve"> Danh sách thư viện và công cụ sử dụng</w:t>
      </w:r>
      <w:bookmarkEnd w:id="110"/>
    </w:p>
    <w:tbl>
      <w:tblPr>
        <w:tblW w:w="0" w:type="auto"/>
        <w:tblInd w:w="108" w:type="dxa"/>
        <w:tblBorders>
          <w:top w:val="single" w:sz="4" w:space="0" w:color="7F7F7F"/>
          <w:bottom w:val="single" w:sz="4" w:space="0" w:color="7F7F7F"/>
          <w:insideH w:val="single" w:sz="4" w:space="0" w:color="auto"/>
        </w:tblBorders>
        <w:tblLook w:val="04A0" w:firstRow="1" w:lastRow="0" w:firstColumn="1" w:lastColumn="0" w:noHBand="0" w:noVBand="1"/>
      </w:tblPr>
      <w:tblGrid>
        <w:gridCol w:w="2441"/>
        <w:gridCol w:w="2832"/>
        <w:gridCol w:w="3400"/>
      </w:tblGrid>
      <w:tr w:rsidR="00C35CD8" w14:paraId="6EA0A379" w14:textId="77777777" w:rsidTr="00C35CD8">
        <w:tc>
          <w:tcPr>
            <w:tcW w:w="2441" w:type="dxa"/>
            <w:shd w:val="clear" w:color="auto" w:fill="auto"/>
          </w:tcPr>
          <w:p w14:paraId="6400689A" w14:textId="2ABF2849" w:rsidR="00C35CD8" w:rsidRPr="00C35CD8" w:rsidRDefault="00C35CD8" w:rsidP="00C35CD8">
            <w:pPr>
              <w:spacing w:line="240" w:lineRule="auto"/>
              <w:jc w:val="center"/>
              <w:rPr>
                <w:b/>
                <w:bCs/>
              </w:rPr>
            </w:pPr>
            <w:r w:rsidRPr="00C35CD8">
              <w:rPr>
                <w:b/>
                <w:bCs/>
              </w:rPr>
              <w:t>Mục đích</w:t>
            </w:r>
          </w:p>
        </w:tc>
        <w:tc>
          <w:tcPr>
            <w:tcW w:w="2832" w:type="dxa"/>
            <w:shd w:val="clear" w:color="auto" w:fill="auto"/>
          </w:tcPr>
          <w:p w14:paraId="7EB9C72A" w14:textId="037903AD" w:rsidR="00C35CD8" w:rsidRPr="00C35CD8" w:rsidRDefault="00C35CD8" w:rsidP="00C35CD8">
            <w:pPr>
              <w:spacing w:line="240" w:lineRule="auto"/>
              <w:jc w:val="center"/>
              <w:rPr>
                <w:b/>
                <w:bCs/>
              </w:rPr>
            </w:pPr>
            <w:r w:rsidRPr="00C35CD8">
              <w:rPr>
                <w:b/>
                <w:bCs/>
              </w:rPr>
              <w:t>Công cụ</w:t>
            </w:r>
          </w:p>
        </w:tc>
        <w:tc>
          <w:tcPr>
            <w:tcW w:w="3400" w:type="dxa"/>
            <w:shd w:val="clear" w:color="auto" w:fill="auto"/>
          </w:tcPr>
          <w:p w14:paraId="381A93B0" w14:textId="00FF40A1" w:rsidR="00C35CD8" w:rsidRPr="00C35CD8" w:rsidRDefault="00C35CD8" w:rsidP="00C35CD8">
            <w:pPr>
              <w:spacing w:line="240" w:lineRule="auto"/>
              <w:jc w:val="center"/>
              <w:rPr>
                <w:b/>
                <w:bCs/>
              </w:rPr>
            </w:pPr>
            <w:r w:rsidRPr="00C35CD8">
              <w:rPr>
                <w:b/>
                <w:bCs/>
              </w:rPr>
              <w:t>Địa chỉ URL</w:t>
            </w:r>
          </w:p>
        </w:tc>
      </w:tr>
      <w:tr w:rsidR="00C35CD8" w14:paraId="01B2BF3B" w14:textId="77777777" w:rsidTr="00C35CD8">
        <w:tc>
          <w:tcPr>
            <w:tcW w:w="2441" w:type="dxa"/>
            <w:shd w:val="clear" w:color="auto" w:fill="auto"/>
          </w:tcPr>
          <w:p w14:paraId="23AC3F50" w14:textId="6AA1AFFC" w:rsidR="00C35CD8" w:rsidRPr="003E1C49" w:rsidRDefault="00C35CD8" w:rsidP="00C35CD8">
            <w:pPr>
              <w:spacing w:line="240" w:lineRule="auto"/>
            </w:pPr>
            <w:r w:rsidRPr="005D4149">
              <w:t>Ngôn ngữ lập trình</w:t>
            </w:r>
          </w:p>
        </w:tc>
        <w:tc>
          <w:tcPr>
            <w:tcW w:w="2832" w:type="dxa"/>
            <w:shd w:val="clear" w:color="auto" w:fill="auto"/>
          </w:tcPr>
          <w:p w14:paraId="22059856" w14:textId="2D8C771B" w:rsidR="00C35CD8" w:rsidRPr="005A5649" w:rsidRDefault="00C35CD8" w:rsidP="00C35CD8">
            <w:pPr>
              <w:spacing w:line="240" w:lineRule="auto"/>
              <w:jc w:val="center"/>
            </w:pPr>
            <w:r w:rsidRPr="005D4149">
              <w:t>Node.js</w:t>
            </w:r>
          </w:p>
        </w:tc>
        <w:tc>
          <w:tcPr>
            <w:tcW w:w="3400" w:type="dxa"/>
            <w:shd w:val="clear" w:color="auto" w:fill="auto"/>
          </w:tcPr>
          <w:p w14:paraId="4BB1DE87" w14:textId="2EE1DAB7" w:rsidR="00C35CD8" w:rsidRPr="005A5649" w:rsidRDefault="00C35CD8" w:rsidP="00C35CD8">
            <w:pPr>
              <w:spacing w:line="240" w:lineRule="auto"/>
            </w:pPr>
            <w:r w:rsidRPr="005D4149">
              <w:t>https://nodejs.org/</w:t>
            </w:r>
          </w:p>
        </w:tc>
      </w:tr>
      <w:tr w:rsidR="00C35CD8" w14:paraId="6D9312FA" w14:textId="77777777" w:rsidTr="00C35CD8">
        <w:tc>
          <w:tcPr>
            <w:tcW w:w="2441" w:type="dxa"/>
            <w:shd w:val="clear" w:color="auto" w:fill="auto"/>
          </w:tcPr>
          <w:p w14:paraId="415EFA46" w14:textId="2564EA79" w:rsidR="00C35CD8" w:rsidRPr="007F0510" w:rsidRDefault="00C35CD8" w:rsidP="00C35CD8">
            <w:pPr>
              <w:spacing w:line="240" w:lineRule="auto"/>
            </w:pPr>
            <w:r w:rsidRPr="005D4149">
              <w:t>Framework</w:t>
            </w:r>
          </w:p>
        </w:tc>
        <w:tc>
          <w:tcPr>
            <w:tcW w:w="2832" w:type="dxa"/>
            <w:shd w:val="clear" w:color="auto" w:fill="auto"/>
          </w:tcPr>
          <w:p w14:paraId="73B41FFA" w14:textId="01464160" w:rsidR="00C35CD8" w:rsidRPr="007F0510" w:rsidRDefault="00C35CD8" w:rsidP="00C35CD8">
            <w:pPr>
              <w:spacing w:line="240" w:lineRule="auto"/>
              <w:jc w:val="center"/>
            </w:pPr>
            <w:r w:rsidRPr="005D4149">
              <w:t>Express.js</w:t>
            </w:r>
          </w:p>
        </w:tc>
        <w:tc>
          <w:tcPr>
            <w:tcW w:w="3400" w:type="dxa"/>
            <w:shd w:val="clear" w:color="auto" w:fill="auto"/>
          </w:tcPr>
          <w:p w14:paraId="603BB4C7" w14:textId="58177163" w:rsidR="00C35CD8" w:rsidRPr="005A5649" w:rsidRDefault="00C35CD8" w:rsidP="00C35CD8">
            <w:pPr>
              <w:spacing w:line="240" w:lineRule="auto"/>
            </w:pPr>
            <w:r w:rsidRPr="005D4149">
              <w:t>https://expressjs.com/</w:t>
            </w:r>
          </w:p>
        </w:tc>
      </w:tr>
      <w:tr w:rsidR="00C35CD8" w:rsidRPr="00270059" w14:paraId="6CFD2717" w14:textId="77777777" w:rsidTr="00C35CD8">
        <w:tc>
          <w:tcPr>
            <w:tcW w:w="2441" w:type="dxa"/>
            <w:shd w:val="clear" w:color="auto" w:fill="auto"/>
          </w:tcPr>
          <w:p w14:paraId="025BCE59" w14:textId="4AAB8F7F" w:rsidR="00C35CD8" w:rsidRPr="00270059" w:rsidRDefault="00C35CD8" w:rsidP="00C35CD8">
            <w:pPr>
              <w:spacing w:line="240" w:lineRule="auto"/>
              <w:rPr>
                <w:color w:val="000000" w:themeColor="text1"/>
              </w:rPr>
            </w:pPr>
            <w:r w:rsidRPr="00270059">
              <w:rPr>
                <w:color w:val="000000" w:themeColor="text1"/>
              </w:rPr>
              <w:t>Template Engine</w:t>
            </w:r>
          </w:p>
        </w:tc>
        <w:tc>
          <w:tcPr>
            <w:tcW w:w="2832" w:type="dxa"/>
            <w:shd w:val="clear" w:color="auto" w:fill="auto"/>
          </w:tcPr>
          <w:p w14:paraId="1707E0B6" w14:textId="34E5F18D" w:rsidR="00C35CD8" w:rsidRPr="00270059" w:rsidRDefault="007324CF" w:rsidP="00C35CD8">
            <w:pPr>
              <w:spacing w:line="240" w:lineRule="auto"/>
              <w:jc w:val="center"/>
              <w:rPr>
                <w:color w:val="000000" w:themeColor="text1"/>
              </w:rPr>
            </w:pPr>
            <w:r w:rsidRPr="00270059">
              <w:rPr>
                <w:color w:val="000000" w:themeColor="text1"/>
              </w:rPr>
              <w:t>EJS</w:t>
            </w:r>
          </w:p>
        </w:tc>
        <w:tc>
          <w:tcPr>
            <w:tcW w:w="3400" w:type="dxa"/>
            <w:shd w:val="clear" w:color="auto" w:fill="auto"/>
          </w:tcPr>
          <w:p w14:paraId="24445853" w14:textId="2FC7BBE2" w:rsidR="00C35CD8" w:rsidRPr="00270059" w:rsidRDefault="00136D67" w:rsidP="00C35CD8">
            <w:pPr>
              <w:spacing w:line="240" w:lineRule="auto"/>
              <w:rPr>
                <w:color w:val="000000" w:themeColor="text1"/>
              </w:rPr>
            </w:pPr>
            <w:r w:rsidRPr="00136D67">
              <w:rPr>
                <w:color w:val="000000" w:themeColor="text1"/>
              </w:rPr>
              <w:t>https://ejs.co</w:t>
            </w:r>
          </w:p>
        </w:tc>
      </w:tr>
      <w:tr w:rsidR="00C35CD8" w14:paraId="12C526A6" w14:textId="77777777" w:rsidTr="00C35CD8">
        <w:tc>
          <w:tcPr>
            <w:tcW w:w="2441" w:type="dxa"/>
            <w:shd w:val="clear" w:color="auto" w:fill="auto"/>
          </w:tcPr>
          <w:p w14:paraId="321CC57D" w14:textId="6221677F" w:rsidR="00C35CD8" w:rsidRDefault="00C35CD8" w:rsidP="00C35CD8">
            <w:pPr>
              <w:spacing w:line="240" w:lineRule="auto"/>
            </w:pPr>
            <w:r w:rsidRPr="005D4149">
              <w:t>Quản lý Database</w:t>
            </w:r>
          </w:p>
        </w:tc>
        <w:tc>
          <w:tcPr>
            <w:tcW w:w="2832" w:type="dxa"/>
            <w:shd w:val="clear" w:color="auto" w:fill="auto"/>
          </w:tcPr>
          <w:p w14:paraId="14D11206" w14:textId="368C6EC5" w:rsidR="00C35CD8" w:rsidRDefault="00C35CD8" w:rsidP="00C35CD8">
            <w:pPr>
              <w:spacing w:line="240" w:lineRule="auto"/>
              <w:jc w:val="center"/>
            </w:pPr>
            <w:r w:rsidRPr="005D4149">
              <w:t>PostgreSQL</w:t>
            </w:r>
          </w:p>
        </w:tc>
        <w:tc>
          <w:tcPr>
            <w:tcW w:w="3400" w:type="dxa"/>
            <w:shd w:val="clear" w:color="auto" w:fill="auto"/>
          </w:tcPr>
          <w:p w14:paraId="33AD19D7" w14:textId="44824A2B" w:rsidR="00C35CD8" w:rsidRDefault="00C35CD8" w:rsidP="00C35CD8">
            <w:pPr>
              <w:spacing w:line="240" w:lineRule="auto"/>
            </w:pPr>
            <w:r w:rsidRPr="005D4149">
              <w:t>https://www.postgresql.org/</w:t>
            </w:r>
          </w:p>
        </w:tc>
      </w:tr>
      <w:tr w:rsidR="00C35CD8" w14:paraId="49E25991" w14:textId="77777777" w:rsidTr="00C35CD8">
        <w:tc>
          <w:tcPr>
            <w:tcW w:w="2441" w:type="dxa"/>
            <w:shd w:val="clear" w:color="auto" w:fill="auto"/>
          </w:tcPr>
          <w:p w14:paraId="32B11ACB" w14:textId="55641BDA" w:rsidR="00C35CD8" w:rsidRDefault="00C35CD8" w:rsidP="00C35CD8">
            <w:pPr>
              <w:spacing w:line="240" w:lineRule="auto"/>
            </w:pPr>
            <w:r w:rsidRPr="005D4149">
              <w:t>Thư viện kết nối Database</w:t>
            </w:r>
          </w:p>
        </w:tc>
        <w:tc>
          <w:tcPr>
            <w:tcW w:w="2832" w:type="dxa"/>
            <w:shd w:val="clear" w:color="auto" w:fill="auto"/>
          </w:tcPr>
          <w:p w14:paraId="4F5DAF6B" w14:textId="7C8D57ED" w:rsidR="00C35CD8" w:rsidRDefault="00C35CD8" w:rsidP="00C35CD8">
            <w:pPr>
              <w:spacing w:line="240" w:lineRule="auto"/>
              <w:jc w:val="center"/>
            </w:pPr>
            <w:r w:rsidRPr="005D4149">
              <w:t>node-postgres (pg)</w:t>
            </w:r>
          </w:p>
        </w:tc>
        <w:tc>
          <w:tcPr>
            <w:tcW w:w="3400" w:type="dxa"/>
            <w:shd w:val="clear" w:color="auto" w:fill="auto"/>
          </w:tcPr>
          <w:p w14:paraId="581F7542" w14:textId="55732837" w:rsidR="00C35CD8" w:rsidRDefault="00C35CD8" w:rsidP="00C35CD8">
            <w:pPr>
              <w:spacing w:line="240" w:lineRule="auto"/>
            </w:pPr>
            <w:r w:rsidRPr="005D4149">
              <w:t>https://node-postgres.com/</w:t>
            </w:r>
          </w:p>
        </w:tc>
      </w:tr>
      <w:tr w:rsidR="00C35CD8" w14:paraId="493DF919" w14:textId="77777777" w:rsidTr="00C35CD8">
        <w:tc>
          <w:tcPr>
            <w:tcW w:w="2441" w:type="dxa"/>
            <w:shd w:val="clear" w:color="auto" w:fill="auto"/>
          </w:tcPr>
          <w:p w14:paraId="123C0510" w14:textId="3DDAAF41" w:rsidR="00C35CD8" w:rsidRDefault="00C35CD8" w:rsidP="00C35CD8">
            <w:pPr>
              <w:spacing w:line="240" w:lineRule="auto"/>
            </w:pPr>
            <w:r w:rsidRPr="005D4149">
              <w:t>Công cụ kiểm thử</w:t>
            </w:r>
          </w:p>
        </w:tc>
        <w:tc>
          <w:tcPr>
            <w:tcW w:w="2832" w:type="dxa"/>
            <w:shd w:val="clear" w:color="auto" w:fill="auto"/>
          </w:tcPr>
          <w:p w14:paraId="239AE618" w14:textId="09823253" w:rsidR="00C35CD8" w:rsidRDefault="00C35CD8" w:rsidP="00C35CD8">
            <w:pPr>
              <w:spacing w:line="240" w:lineRule="auto"/>
              <w:jc w:val="center"/>
            </w:pPr>
            <w:r w:rsidRPr="005D4149">
              <w:t>Postman</w:t>
            </w:r>
          </w:p>
        </w:tc>
        <w:tc>
          <w:tcPr>
            <w:tcW w:w="3400" w:type="dxa"/>
            <w:shd w:val="clear" w:color="auto" w:fill="auto"/>
          </w:tcPr>
          <w:p w14:paraId="0879F1CD" w14:textId="62D1483B" w:rsidR="00C35CD8" w:rsidRDefault="00C35CD8" w:rsidP="00C35CD8">
            <w:pPr>
              <w:spacing w:line="240" w:lineRule="auto"/>
            </w:pPr>
            <w:r w:rsidRPr="005D4149">
              <w:t>https://www.postman.com/</w:t>
            </w:r>
          </w:p>
        </w:tc>
      </w:tr>
      <w:tr w:rsidR="00C35CD8" w14:paraId="7677F02F" w14:textId="77777777" w:rsidTr="00C35CD8">
        <w:tc>
          <w:tcPr>
            <w:tcW w:w="2441" w:type="dxa"/>
            <w:shd w:val="clear" w:color="auto" w:fill="auto"/>
          </w:tcPr>
          <w:p w14:paraId="483800D3" w14:textId="11CCF47A" w:rsidR="00C35CD8" w:rsidRDefault="00C35CD8" w:rsidP="00C35CD8">
            <w:pPr>
              <w:spacing w:line="240" w:lineRule="auto"/>
            </w:pPr>
            <w:r w:rsidRPr="005D4149">
              <w:t>IDE lập trình</w:t>
            </w:r>
          </w:p>
        </w:tc>
        <w:tc>
          <w:tcPr>
            <w:tcW w:w="2832" w:type="dxa"/>
            <w:shd w:val="clear" w:color="auto" w:fill="auto"/>
          </w:tcPr>
          <w:p w14:paraId="278467C9" w14:textId="7ECB9527" w:rsidR="00C35CD8" w:rsidRDefault="00C35CD8" w:rsidP="00C35CD8">
            <w:pPr>
              <w:spacing w:line="240" w:lineRule="auto"/>
              <w:jc w:val="center"/>
            </w:pPr>
            <w:r w:rsidRPr="005D4149">
              <w:t>Visual Studio Code</w:t>
            </w:r>
          </w:p>
        </w:tc>
        <w:tc>
          <w:tcPr>
            <w:tcW w:w="3400" w:type="dxa"/>
            <w:shd w:val="clear" w:color="auto" w:fill="auto"/>
          </w:tcPr>
          <w:p w14:paraId="1D8E484A" w14:textId="6325F925" w:rsidR="00C35CD8" w:rsidRDefault="00C35CD8" w:rsidP="00C35CD8">
            <w:pPr>
              <w:spacing w:line="240" w:lineRule="auto"/>
            </w:pPr>
            <w:r w:rsidRPr="005D4149">
              <w:t>https://code.visualstudio.com/</w:t>
            </w:r>
          </w:p>
        </w:tc>
      </w:tr>
      <w:tr w:rsidR="00C35CD8" w14:paraId="4DD1F675" w14:textId="77777777" w:rsidTr="00C35CD8">
        <w:tc>
          <w:tcPr>
            <w:tcW w:w="2441" w:type="dxa"/>
            <w:shd w:val="clear" w:color="auto" w:fill="auto"/>
          </w:tcPr>
          <w:p w14:paraId="625513DE" w14:textId="42D3E392" w:rsidR="00C35CD8" w:rsidRDefault="00C35CD8" w:rsidP="00C35CD8">
            <w:pPr>
              <w:spacing w:line="240" w:lineRule="auto"/>
            </w:pPr>
            <w:r w:rsidRPr="005D4149">
              <w:t>Quản lý phiên bản</w:t>
            </w:r>
          </w:p>
        </w:tc>
        <w:tc>
          <w:tcPr>
            <w:tcW w:w="2832" w:type="dxa"/>
            <w:shd w:val="clear" w:color="auto" w:fill="auto"/>
          </w:tcPr>
          <w:p w14:paraId="74E809FB" w14:textId="55CE3DCA" w:rsidR="00C35CD8" w:rsidRDefault="00C35CD8" w:rsidP="00C35CD8">
            <w:pPr>
              <w:spacing w:line="240" w:lineRule="auto"/>
              <w:jc w:val="center"/>
            </w:pPr>
            <w:r w:rsidRPr="005D4149">
              <w:t>Git</w:t>
            </w:r>
          </w:p>
        </w:tc>
        <w:tc>
          <w:tcPr>
            <w:tcW w:w="3400" w:type="dxa"/>
            <w:shd w:val="clear" w:color="auto" w:fill="auto"/>
          </w:tcPr>
          <w:p w14:paraId="04D3D654" w14:textId="642561D8" w:rsidR="00C35CD8" w:rsidRDefault="00C35CD8" w:rsidP="00C35CD8">
            <w:pPr>
              <w:spacing w:line="240" w:lineRule="auto"/>
            </w:pPr>
            <w:r w:rsidRPr="005D4149">
              <w:t>https://git-scm.com/</w:t>
            </w:r>
          </w:p>
        </w:tc>
      </w:tr>
      <w:tr w:rsidR="00C35CD8" w14:paraId="0B949121" w14:textId="77777777" w:rsidTr="00C35CD8">
        <w:tc>
          <w:tcPr>
            <w:tcW w:w="2441" w:type="dxa"/>
            <w:shd w:val="clear" w:color="auto" w:fill="auto"/>
          </w:tcPr>
          <w:p w14:paraId="69BF2AB8" w14:textId="09279827" w:rsidR="00C35CD8" w:rsidRDefault="00C35CD8" w:rsidP="00C35CD8">
            <w:pPr>
              <w:spacing w:line="240" w:lineRule="auto"/>
            </w:pPr>
            <w:r w:rsidRPr="005D4149">
              <w:t>Trình quản lý gói</w:t>
            </w:r>
          </w:p>
        </w:tc>
        <w:tc>
          <w:tcPr>
            <w:tcW w:w="2832" w:type="dxa"/>
            <w:shd w:val="clear" w:color="auto" w:fill="auto"/>
          </w:tcPr>
          <w:p w14:paraId="65D6BB1E" w14:textId="4F04CD3C" w:rsidR="00C35CD8" w:rsidRDefault="00C35CD8" w:rsidP="00C35CD8">
            <w:pPr>
              <w:spacing w:line="240" w:lineRule="auto"/>
              <w:jc w:val="center"/>
            </w:pPr>
            <w:r w:rsidRPr="005D4149">
              <w:t>npm</w:t>
            </w:r>
          </w:p>
        </w:tc>
        <w:tc>
          <w:tcPr>
            <w:tcW w:w="3400" w:type="dxa"/>
            <w:shd w:val="clear" w:color="auto" w:fill="auto"/>
          </w:tcPr>
          <w:p w14:paraId="79D56BC6" w14:textId="06425210" w:rsidR="00C35CD8" w:rsidRDefault="00C35CD8" w:rsidP="00C35CD8">
            <w:pPr>
              <w:spacing w:line="240" w:lineRule="auto"/>
            </w:pPr>
            <w:r w:rsidRPr="005D4149">
              <w:t>https://www.npmjs.com/</w:t>
            </w:r>
          </w:p>
        </w:tc>
      </w:tr>
      <w:tr w:rsidR="00C35CD8" w14:paraId="1709DF33" w14:textId="77777777" w:rsidTr="00C35CD8">
        <w:tc>
          <w:tcPr>
            <w:tcW w:w="2441" w:type="dxa"/>
            <w:shd w:val="clear" w:color="auto" w:fill="auto"/>
          </w:tcPr>
          <w:p w14:paraId="1364312E" w14:textId="3952EC6E" w:rsidR="00C35CD8" w:rsidRDefault="00C35CD8" w:rsidP="00C35CD8">
            <w:pPr>
              <w:spacing w:line="240" w:lineRule="auto"/>
            </w:pPr>
            <w:r w:rsidRPr="005D4149">
              <w:t>Thư viện CSS</w:t>
            </w:r>
          </w:p>
        </w:tc>
        <w:tc>
          <w:tcPr>
            <w:tcW w:w="2832" w:type="dxa"/>
            <w:shd w:val="clear" w:color="auto" w:fill="auto"/>
          </w:tcPr>
          <w:p w14:paraId="05BF7B5F" w14:textId="3D450FC7" w:rsidR="00C35CD8" w:rsidRDefault="00C35CD8" w:rsidP="00C35CD8">
            <w:pPr>
              <w:spacing w:line="240" w:lineRule="auto"/>
              <w:jc w:val="center"/>
            </w:pPr>
            <w:r w:rsidRPr="005D4149">
              <w:t>Font Awesome</w:t>
            </w:r>
          </w:p>
        </w:tc>
        <w:tc>
          <w:tcPr>
            <w:tcW w:w="3400" w:type="dxa"/>
            <w:shd w:val="clear" w:color="auto" w:fill="auto"/>
          </w:tcPr>
          <w:p w14:paraId="1DEC8DD5" w14:textId="1D7B1AA4" w:rsidR="00C35CD8" w:rsidRDefault="00C35CD8" w:rsidP="00C35CD8">
            <w:pPr>
              <w:spacing w:line="240" w:lineRule="auto"/>
            </w:pPr>
            <w:r w:rsidRPr="005D4149">
              <w:t>https://fontawesome.com/</w:t>
            </w:r>
          </w:p>
        </w:tc>
      </w:tr>
      <w:tr w:rsidR="00C35CD8" w14:paraId="0A7C8135" w14:textId="77777777" w:rsidTr="00C35CD8">
        <w:tc>
          <w:tcPr>
            <w:tcW w:w="2441" w:type="dxa"/>
            <w:shd w:val="clear" w:color="auto" w:fill="auto"/>
          </w:tcPr>
          <w:p w14:paraId="5FABF785" w14:textId="16B9B4C9" w:rsidR="00C35CD8" w:rsidRDefault="00C35CD8" w:rsidP="00C35CD8">
            <w:pPr>
              <w:spacing w:line="240" w:lineRule="auto"/>
            </w:pPr>
            <w:r w:rsidRPr="005D4149">
              <w:t>Công cụ giám sát thay đổi</w:t>
            </w:r>
          </w:p>
        </w:tc>
        <w:tc>
          <w:tcPr>
            <w:tcW w:w="2832" w:type="dxa"/>
            <w:shd w:val="clear" w:color="auto" w:fill="auto"/>
          </w:tcPr>
          <w:p w14:paraId="6343A579" w14:textId="6D594720" w:rsidR="00C35CD8" w:rsidRDefault="00C35CD8" w:rsidP="007324CF">
            <w:pPr>
              <w:spacing w:line="240" w:lineRule="auto"/>
              <w:jc w:val="center"/>
            </w:pPr>
            <w:r w:rsidRPr="005D4149">
              <w:t>nodemon</w:t>
            </w:r>
          </w:p>
        </w:tc>
        <w:tc>
          <w:tcPr>
            <w:tcW w:w="3400" w:type="dxa"/>
            <w:shd w:val="clear" w:color="auto" w:fill="auto"/>
          </w:tcPr>
          <w:p w14:paraId="352FEBF9" w14:textId="150A9B1A" w:rsidR="00C35CD8" w:rsidRDefault="00C35CD8" w:rsidP="00C35CD8">
            <w:pPr>
              <w:spacing w:line="240" w:lineRule="auto"/>
            </w:pPr>
            <w:r w:rsidRPr="005D4149">
              <w:t>https://nodemon.io/</w:t>
            </w:r>
          </w:p>
        </w:tc>
      </w:tr>
    </w:tbl>
    <w:p w14:paraId="3B1F351B" w14:textId="2E503ABA" w:rsidR="006571CD" w:rsidRDefault="007F0510" w:rsidP="006571CD">
      <w:pPr>
        <w:pStyle w:val="Heading3"/>
        <w:numPr>
          <w:ilvl w:val="2"/>
          <w:numId w:val="49"/>
        </w:numPr>
        <w:rPr>
          <w:color w:val="000000" w:themeColor="text1"/>
          <w:lang w:val="en-US"/>
        </w:rPr>
      </w:pPr>
      <w:bookmarkStart w:id="111" w:name="_Toc186524674"/>
      <w:r w:rsidRPr="006E4035">
        <w:rPr>
          <w:color w:val="000000" w:themeColor="text1"/>
        </w:rPr>
        <w:t>Kết quả đạt được</w:t>
      </w:r>
      <w:bookmarkEnd w:id="111"/>
    </w:p>
    <w:p w14:paraId="1146EE3D" w14:textId="643A2324" w:rsidR="00DE5715" w:rsidRPr="00B65004" w:rsidRDefault="00DE5715" w:rsidP="00B65004">
      <w:pPr>
        <w:rPr>
          <w:b/>
          <w:bCs/>
          <w:lang w:val="en-US"/>
        </w:rPr>
      </w:pPr>
      <w:r w:rsidRPr="00B65004">
        <w:rPr>
          <w:b/>
          <w:bCs/>
          <w:lang w:val="en-US"/>
        </w:rPr>
        <w:t>Tổng quan</w:t>
      </w:r>
    </w:p>
    <w:p w14:paraId="66605FA9" w14:textId="77777777" w:rsidR="009D0A6A" w:rsidRPr="009D0A6A" w:rsidRDefault="009D0A6A" w:rsidP="009D0A6A">
      <w:pPr>
        <w:pStyle w:val="ListParagraph"/>
        <w:numPr>
          <w:ilvl w:val="0"/>
          <w:numId w:val="71"/>
        </w:numPr>
        <w:rPr>
          <w:lang w:val="en-US"/>
        </w:rPr>
      </w:pPr>
      <w:r w:rsidRPr="009D0A6A">
        <w:rPr>
          <w:lang w:val="en-US"/>
        </w:rPr>
        <w:t>Tăng cường tự động hóa</w:t>
      </w:r>
    </w:p>
    <w:p w14:paraId="1A42B721" w14:textId="77777777" w:rsidR="009D0A6A" w:rsidRPr="009D0A6A" w:rsidRDefault="009D0A6A" w:rsidP="009D0A6A">
      <w:pPr>
        <w:pStyle w:val="ListParagraph"/>
        <w:numPr>
          <w:ilvl w:val="0"/>
          <w:numId w:val="71"/>
        </w:numPr>
        <w:rPr>
          <w:lang w:val="en-US"/>
        </w:rPr>
      </w:pPr>
      <w:r w:rsidRPr="009D0A6A">
        <w:rPr>
          <w:lang w:val="en-US"/>
        </w:rPr>
        <w:t>Tự động hóa các quy trình như tính học phí, quản lý đăng ký môn học, và gửi thông báo.</w:t>
      </w:r>
    </w:p>
    <w:p w14:paraId="0C783F0A" w14:textId="77777777" w:rsidR="009D0A6A" w:rsidRPr="009D0A6A" w:rsidRDefault="009D0A6A" w:rsidP="009D0A6A">
      <w:pPr>
        <w:pStyle w:val="ListParagraph"/>
        <w:numPr>
          <w:ilvl w:val="0"/>
          <w:numId w:val="71"/>
        </w:numPr>
        <w:rPr>
          <w:lang w:val="en-US"/>
        </w:rPr>
      </w:pPr>
      <w:r w:rsidRPr="009D0A6A">
        <w:rPr>
          <w:lang w:val="en-US"/>
        </w:rPr>
        <w:t>Tiết kiệm thời gian cho người quản lý và nhân viên hành chính.</w:t>
      </w:r>
    </w:p>
    <w:p w14:paraId="729E13F5" w14:textId="134FFEF7" w:rsidR="006571CD" w:rsidRPr="00B65004" w:rsidRDefault="006571CD" w:rsidP="006571CD">
      <w:pPr>
        <w:rPr>
          <w:b/>
          <w:bCs/>
          <w:lang w:val="en-US"/>
        </w:rPr>
      </w:pPr>
      <w:r w:rsidRPr="00B65004">
        <w:rPr>
          <w:b/>
          <w:bCs/>
          <w:lang w:val="en-US"/>
        </w:rPr>
        <w:t>Các trang chức năng:</w:t>
      </w:r>
    </w:p>
    <w:p w14:paraId="357098F6" w14:textId="08064D10" w:rsidR="006571CD" w:rsidRPr="00AC01BD" w:rsidRDefault="00AC01BD" w:rsidP="00B65004">
      <w:pPr>
        <w:pStyle w:val="ListParagraph"/>
        <w:numPr>
          <w:ilvl w:val="0"/>
          <w:numId w:val="72"/>
        </w:numPr>
        <w:rPr>
          <w:lang w:val="fr-FR"/>
        </w:rPr>
      </w:pPr>
      <w:r w:rsidRPr="00AC01BD">
        <w:rPr>
          <w:lang w:val="fr-FR"/>
        </w:rPr>
        <w:t>LandingPage</w:t>
      </w:r>
    </w:p>
    <w:p w14:paraId="3BA8F20E" w14:textId="77777777" w:rsidR="006571CD" w:rsidRPr="00AC01BD" w:rsidRDefault="006571CD" w:rsidP="00B65004">
      <w:pPr>
        <w:pStyle w:val="ListParagraph"/>
        <w:numPr>
          <w:ilvl w:val="0"/>
          <w:numId w:val="72"/>
        </w:numPr>
        <w:rPr>
          <w:lang w:val="fr-FR"/>
        </w:rPr>
      </w:pPr>
      <w:r w:rsidRPr="00AC01BD">
        <w:rPr>
          <w:lang w:val="fr-FR"/>
        </w:rPr>
        <w:t>Quản lý sinh viên</w:t>
      </w:r>
    </w:p>
    <w:p w14:paraId="5B5AD103" w14:textId="77777777" w:rsidR="006571CD" w:rsidRPr="00AC01BD" w:rsidRDefault="006571CD" w:rsidP="00B65004">
      <w:pPr>
        <w:pStyle w:val="ListParagraph"/>
        <w:numPr>
          <w:ilvl w:val="0"/>
          <w:numId w:val="72"/>
        </w:numPr>
        <w:rPr>
          <w:lang w:val="en-US"/>
        </w:rPr>
      </w:pPr>
      <w:r w:rsidRPr="00AC01BD">
        <w:rPr>
          <w:lang w:val="en-US"/>
        </w:rPr>
        <w:t>Quản lý giảng viên</w:t>
      </w:r>
    </w:p>
    <w:p w14:paraId="46113655" w14:textId="77777777" w:rsidR="006571CD" w:rsidRPr="00AC01BD" w:rsidRDefault="006571CD" w:rsidP="00B65004">
      <w:pPr>
        <w:pStyle w:val="ListParagraph"/>
        <w:numPr>
          <w:ilvl w:val="0"/>
          <w:numId w:val="72"/>
        </w:numPr>
        <w:rPr>
          <w:lang w:val="en-US"/>
        </w:rPr>
      </w:pPr>
      <w:r w:rsidRPr="00AC01BD">
        <w:rPr>
          <w:lang w:val="en-US"/>
        </w:rPr>
        <w:t>Quản lý khóa học</w:t>
      </w:r>
    </w:p>
    <w:p w14:paraId="1D5E3758" w14:textId="77777777" w:rsidR="006571CD" w:rsidRDefault="006571CD" w:rsidP="00B65004">
      <w:pPr>
        <w:pStyle w:val="ListParagraph"/>
        <w:numPr>
          <w:ilvl w:val="0"/>
          <w:numId w:val="72"/>
        </w:numPr>
        <w:rPr>
          <w:lang w:val="en-US"/>
        </w:rPr>
      </w:pPr>
      <w:r w:rsidRPr="00AC01BD">
        <w:rPr>
          <w:lang w:val="en-US"/>
        </w:rPr>
        <w:t>Quản lý điểm số</w:t>
      </w:r>
    </w:p>
    <w:p w14:paraId="3E4BF51C" w14:textId="63E608CA" w:rsidR="00B06AA9" w:rsidRPr="0071373D" w:rsidRDefault="00C434C1" w:rsidP="00921BAF">
      <w:pPr>
        <w:pStyle w:val="ListParagraph"/>
        <w:numPr>
          <w:ilvl w:val="0"/>
          <w:numId w:val="72"/>
        </w:numPr>
        <w:rPr>
          <w:lang w:val="en-US"/>
        </w:rPr>
      </w:pPr>
      <w:r>
        <w:rPr>
          <w:lang w:val="en-US"/>
        </w:rPr>
        <w:t>Admin</w:t>
      </w:r>
    </w:p>
    <w:tbl>
      <w:tblPr>
        <w:tblStyle w:val="TableGrid"/>
        <w:tblW w:w="0" w:type="auto"/>
        <w:tblLook w:val="04A0" w:firstRow="1" w:lastRow="0" w:firstColumn="1" w:lastColumn="0" w:noHBand="0" w:noVBand="1"/>
      </w:tblPr>
      <w:tblGrid>
        <w:gridCol w:w="4385"/>
        <w:gridCol w:w="4386"/>
      </w:tblGrid>
      <w:tr w:rsidR="00037ABA" w14:paraId="036F01C4" w14:textId="77777777" w:rsidTr="00037ABA">
        <w:trPr>
          <w:cnfStyle w:val="100000000000" w:firstRow="1" w:lastRow="0" w:firstColumn="0" w:lastColumn="0" w:oddVBand="0" w:evenVBand="0" w:oddHBand="0" w:evenHBand="0" w:firstRowFirstColumn="0" w:firstRowLastColumn="0" w:lastRowFirstColumn="0" w:lastRowLastColumn="0"/>
        </w:trPr>
        <w:tc>
          <w:tcPr>
            <w:tcW w:w="4385" w:type="dxa"/>
          </w:tcPr>
          <w:p w14:paraId="34FAA2D0" w14:textId="43F18A18" w:rsidR="00037ABA" w:rsidRPr="0038072D" w:rsidRDefault="00DD18EB" w:rsidP="00DD18EB">
            <w:pPr>
              <w:jc w:val="center"/>
              <w:rPr>
                <w:lang w:val="en-US"/>
              </w:rPr>
            </w:pPr>
            <w:r>
              <w:rPr>
                <w:lang w:val="en-US"/>
              </w:rPr>
              <w:t>Tên trường</w:t>
            </w:r>
          </w:p>
        </w:tc>
        <w:tc>
          <w:tcPr>
            <w:tcW w:w="4386" w:type="dxa"/>
          </w:tcPr>
          <w:p w14:paraId="0E44E0C1" w14:textId="0E726AE0" w:rsidR="00037ABA" w:rsidRPr="00DD18EB" w:rsidRDefault="00DD18EB" w:rsidP="00DD18EB">
            <w:pPr>
              <w:jc w:val="center"/>
              <w:rPr>
                <w:lang w:val="en-US"/>
              </w:rPr>
            </w:pPr>
            <w:r>
              <w:rPr>
                <w:lang w:val="en-US"/>
              </w:rPr>
              <w:t>Số lượng</w:t>
            </w:r>
          </w:p>
        </w:tc>
      </w:tr>
      <w:tr w:rsidR="00037ABA" w14:paraId="3C20476E" w14:textId="77777777" w:rsidTr="00037ABA">
        <w:tc>
          <w:tcPr>
            <w:tcW w:w="4385" w:type="dxa"/>
          </w:tcPr>
          <w:p w14:paraId="54A371C7" w14:textId="7F01CEB1" w:rsidR="00037ABA" w:rsidRPr="00BC13DD" w:rsidRDefault="00BC13DD" w:rsidP="00921BAF">
            <w:r w:rsidRPr="00BC13DD">
              <w:t>Tổng số lượng dòng code</w:t>
            </w:r>
          </w:p>
        </w:tc>
        <w:tc>
          <w:tcPr>
            <w:tcW w:w="4386" w:type="dxa"/>
          </w:tcPr>
          <w:p w14:paraId="1D50B444" w14:textId="41C549BF" w:rsidR="00037ABA" w:rsidRPr="00DC0C83" w:rsidRDefault="00DC0C83" w:rsidP="00181358">
            <w:pPr>
              <w:jc w:val="center"/>
              <w:rPr>
                <w:lang w:val="en-US"/>
              </w:rPr>
            </w:pPr>
            <w:r>
              <w:rPr>
                <w:lang w:val="en-US"/>
              </w:rPr>
              <w:t>14,000</w:t>
            </w:r>
          </w:p>
        </w:tc>
      </w:tr>
      <w:tr w:rsidR="00037ABA" w14:paraId="40217279" w14:textId="77777777" w:rsidTr="00037ABA">
        <w:tc>
          <w:tcPr>
            <w:tcW w:w="4385" w:type="dxa"/>
          </w:tcPr>
          <w:p w14:paraId="3D611FAD" w14:textId="397C2510" w:rsidR="00037ABA" w:rsidRPr="00703949" w:rsidRDefault="00703949" w:rsidP="00921BAF">
            <w:r w:rsidRPr="00703949">
              <w:t>Dung lượng toàn bộ mã nguồn</w:t>
            </w:r>
          </w:p>
        </w:tc>
        <w:tc>
          <w:tcPr>
            <w:tcW w:w="4386" w:type="dxa"/>
          </w:tcPr>
          <w:p w14:paraId="52090C15" w14:textId="674F72BE" w:rsidR="00037ABA" w:rsidRPr="00703949" w:rsidRDefault="00703949" w:rsidP="00181358">
            <w:pPr>
              <w:jc w:val="center"/>
              <w:rPr>
                <w:lang w:val="en-US"/>
              </w:rPr>
            </w:pPr>
            <w:r>
              <w:rPr>
                <w:lang w:val="en-US"/>
              </w:rPr>
              <w:t>90 MB</w:t>
            </w:r>
          </w:p>
        </w:tc>
      </w:tr>
      <w:tr w:rsidR="00037ABA" w14:paraId="1EB5F332" w14:textId="77777777" w:rsidTr="00037ABA">
        <w:tc>
          <w:tcPr>
            <w:tcW w:w="4385" w:type="dxa"/>
          </w:tcPr>
          <w:p w14:paraId="5E315490" w14:textId="5C5B3BBE" w:rsidR="00037ABA" w:rsidRPr="006520A7" w:rsidRDefault="006520A7" w:rsidP="00921BAF">
            <w:pPr>
              <w:rPr>
                <w:lang w:val="en-US"/>
              </w:rPr>
            </w:pPr>
            <w:r>
              <w:rPr>
                <w:lang w:val="en-US"/>
              </w:rPr>
              <w:t>Số routes</w:t>
            </w:r>
          </w:p>
        </w:tc>
        <w:tc>
          <w:tcPr>
            <w:tcW w:w="4386" w:type="dxa"/>
          </w:tcPr>
          <w:p w14:paraId="2585F287" w14:textId="707A6453" w:rsidR="00037ABA" w:rsidRPr="00A22710" w:rsidRDefault="00A22710" w:rsidP="00D01476">
            <w:pPr>
              <w:jc w:val="center"/>
              <w:rPr>
                <w:lang w:val="en-US"/>
              </w:rPr>
            </w:pPr>
            <w:r>
              <w:rPr>
                <w:lang w:val="en-US"/>
              </w:rPr>
              <w:t>60</w:t>
            </w:r>
          </w:p>
        </w:tc>
      </w:tr>
      <w:tr w:rsidR="00037ABA" w14:paraId="48A0E662" w14:textId="77777777" w:rsidTr="00037ABA">
        <w:tc>
          <w:tcPr>
            <w:tcW w:w="4385" w:type="dxa"/>
          </w:tcPr>
          <w:p w14:paraId="453F89F3" w14:textId="443A0199" w:rsidR="00037ABA" w:rsidRPr="00F11370" w:rsidRDefault="00F11370" w:rsidP="00921BAF">
            <w:pPr>
              <w:rPr>
                <w:lang w:val="en-US"/>
              </w:rPr>
            </w:pPr>
            <w:r>
              <w:rPr>
                <w:lang w:val="en-US"/>
              </w:rPr>
              <w:t>Số</w:t>
            </w:r>
            <w:r w:rsidR="00F725D7">
              <w:rPr>
                <w:lang w:val="en-US"/>
              </w:rPr>
              <w:t xml:space="preserve"> gói </w:t>
            </w:r>
          </w:p>
        </w:tc>
        <w:tc>
          <w:tcPr>
            <w:tcW w:w="4386" w:type="dxa"/>
          </w:tcPr>
          <w:p w14:paraId="319BFF60" w14:textId="210BA7A9" w:rsidR="00037ABA" w:rsidRPr="004262A6" w:rsidRDefault="004262A6" w:rsidP="00D01476">
            <w:pPr>
              <w:jc w:val="center"/>
              <w:rPr>
                <w:lang w:val="en-US"/>
              </w:rPr>
            </w:pPr>
            <w:r>
              <w:rPr>
                <w:lang w:val="en-US"/>
              </w:rPr>
              <w:t>10</w:t>
            </w:r>
          </w:p>
        </w:tc>
      </w:tr>
    </w:tbl>
    <w:p w14:paraId="4FABC238" w14:textId="3E5C9D33" w:rsidR="007F0510" w:rsidRDefault="007E07BE" w:rsidP="00912A3D">
      <w:pPr>
        <w:pStyle w:val="Heading3"/>
        <w:numPr>
          <w:ilvl w:val="2"/>
          <w:numId w:val="49"/>
        </w:numPr>
      </w:pPr>
      <w:bookmarkStart w:id="112" w:name="_Toc186524675"/>
      <w:r>
        <w:t xml:space="preserve">Minh hoạ </w:t>
      </w:r>
      <w:r w:rsidR="00587574">
        <w:t>các</w:t>
      </w:r>
      <w:r>
        <w:t xml:space="preserve"> chức năng chính</w:t>
      </w:r>
      <w:bookmarkEnd w:id="112"/>
    </w:p>
    <w:p w14:paraId="7E25A434" w14:textId="22FF2C51" w:rsidR="00F951AB" w:rsidRPr="00175A76" w:rsidRDefault="00F951AB" w:rsidP="002239AC">
      <w:pPr>
        <w:pStyle w:val="Heading3"/>
        <w:numPr>
          <w:ilvl w:val="3"/>
          <w:numId w:val="76"/>
        </w:numPr>
      </w:pPr>
      <w:bookmarkStart w:id="113" w:name="_Toc186063621"/>
      <w:bookmarkStart w:id="114" w:name="_Toc186524676"/>
      <w:r>
        <w:t>Giao diện chính</w:t>
      </w:r>
      <w:bookmarkEnd w:id="113"/>
      <w:bookmarkEnd w:id="114"/>
    </w:p>
    <w:p w14:paraId="05195796" w14:textId="77777777" w:rsidR="00F951AB" w:rsidRDefault="00F951AB" w:rsidP="00F951AB">
      <w:pPr>
        <w:keepNext/>
      </w:pPr>
      <w:r w:rsidRPr="00175A76">
        <w:rPr>
          <w:noProof/>
        </w:rPr>
        <w:drawing>
          <wp:inline distT="0" distB="0" distL="0" distR="0" wp14:anchorId="75800513" wp14:editId="4B4F9D37">
            <wp:extent cx="5400040" cy="1929765"/>
            <wp:effectExtent l="0" t="0" r="0" b="635"/>
            <wp:docPr id="1266939640" name="Picture 1"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39640" name="Picture 1" descr="A screenshot of a building&#10;&#10;Description automatically generated"/>
                    <pic:cNvPicPr/>
                  </pic:nvPicPr>
                  <pic:blipFill>
                    <a:blip r:embed="rId32"/>
                    <a:stretch>
                      <a:fillRect/>
                    </a:stretch>
                  </pic:blipFill>
                  <pic:spPr>
                    <a:xfrm>
                      <a:off x="0" y="0"/>
                      <a:ext cx="5400040" cy="1929765"/>
                    </a:xfrm>
                    <a:prstGeom prst="rect">
                      <a:avLst/>
                    </a:prstGeom>
                  </pic:spPr>
                </pic:pic>
              </a:graphicData>
            </a:graphic>
          </wp:inline>
        </w:drawing>
      </w:r>
    </w:p>
    <w:p w14:paraId="3841C260" w14:textId="485CB6B3" w:rsidR="00F951AB" w:rsidRDefault="00F951AB" w:rsidP="00F951AB">
      <w:pPr>
        <w:pStyle w:val="Caption"/>
      </w:pPr>
      <w:bookmarkStart w:id="115" w:name="_Toc186063643"/>
      <w:bookmarkStart w:id="116" w:name="_Toc186524713"/>
      <w:r>
        <w:t xml:space="preserve">Hình </w:t>
      </w:r>
      <w:r>
        <w:fldChar w:fldCharType="begin"/>
      </w:r>
      <w:r>
        <w:instrText xml:space="preserve"> SEQ Hình \* ARABIC </w:instrText>
      </w:r>
      <w:r>
        <w:fldChar w:fldCharType="separate"/>
      </w:r>
      <w:r w:rsidR="004C622B">
        <w:rPr>
          <w:noProof/>
        </w:rPr>
        <w:t>20</w:t>
      </w:r>
      <w:r>
        <w:rPr>
          <w:noProof/>
        </w:rPr>
        <w:fldChar w:fldCharType="end"/>
      </w:r>
      <w:r>
        <w:t xml:space="preserve"> Giao diện chính khách</w:t>
      </w:r>
      <w:bookmarkEnd w:id="115"/>
      <w:bookmarkEnd w:id="116"/>
    </w:p>
    <w:p w14:paraId="4DCAAF25" w14:textId="77777777" w:rsidR="00F951AB" w:rsidRDefault="00F951AB" w:rsidP="00F951AB">
      <w:r>
        <w:t>Khi người dùng truy cập vào website HUSTHUB, giao diện trang</w:t>
      </w:r>
      <w:r>
        <w:rPr>
          <w:rStyle w:val="apple-converted-space"/>
        </w:rPr>
        <w:t> </w:t>
      </w:r>
      <w:r>
        <w:rPr>
          <w:rStyle w:val="Strong"/>
        </w:rPr>
        <w:t>Home</w:t>
      </w:r>
      <w:r>
        <w:rPr>
          <w:rStyle w:val="apple-converted-space"/>
        </w:rPr>
        <w:t> </w:t>
      </w:r>
      <w:r>
        <w:t>sẽ tự động hiển thị, mang đến một trải nghiệm dễ dàng và thân thiện mà không cần phải đăng nhập. Trang này được thiết kế để cung cấp thông tin cơ bản nhưng quan trọng về dự án, đồng thời tạo sự kết nối giữa người dùng và các hoạt động chính của trường Đại học Bách Khoa Hà Nội. Các thành phần chính của trang bao gồm:</w:t>
      </w:r>
    </w:p>
    <w:p w14:paraId="73AE0936" w14:textId="77777777" w:rsidR="00F951AB" w:rsidRDefault="00F951AB" w:rsidP="00912A3D">
      <w:pPr>
        <w:pStyle w:val="ListParagraph"/>
        <w:numPr>
          <w:ilvl w:val="0"/>
          <w:numId w:val="19"/>
        </w:numPr>
        <w:spacing w:before="60" w:after="0" w:line="264" w:lineRule="auto"/>
        <w:rPr>
          <w:rStyle w:val="Strong"/>
        </w:rPr>
      </w:pPr>
      <w:r>
        <w:rPr>
          <w:rStyle w:val="Strong"/>
        </w:rPr>
        <w:t>About Us:</w:t>
      </w:r>
    </w:p>
    <w:p w14:paraId="76A45699" w14:textId="2D4E0252" w:rsidR="00F951AB" w:rsidRDefault="009C0D58" w:rsidP="00F951AB">
      <w:pPr>
        <w:keepNext/>
      </w:pPr>
      <w:r>
        <w:rPr>
          <w:noProof/>
        </w:rPr>
        <w:drawing>
          <wp:inline distT="0" distB="0" distL="0" distR="0" wp14:anchorId="24BBC3EE" wp14:editId="5ABA5229">
            <wp:extent cx="5453688" cy="3071191"/>
            <wp:effectExtent l="0" t="0" r="0" b="2540"/>
            <wp:docPr id="1842109361" name="Picture 184210936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9361" name="Picture 1842109361" descr="A screenshot of a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5228" cy="3100215"/>
                    </a:xfrm>
                    <a:prstGeom prst="rect">
                      <a:avLst/>
                    </a:prstGeom>
                  </pic:spPr>
                </pic:pic>
              </a:graphicData>
            </a:graphic>
          </wp:inline>
        </w:drawing>
      </w:r>
    </w:p>
    <w:p w14:paraId="199B20B3" w14:textId="75BBFEB1" w:rsidR="00F951AB" w:rsidRDefault="00F951AB" w:rsidP="00F951AB">
      <w:pPr>
        <w:pStyle w:val="Caption"/>
      </w:pPr>
      <w:bookmarkStart w:id="117" w:name="_Toc186063644"/>
      <w:bookmarkStart w:id="118" w:name="_Toc186524714"/>
      <w:r>
        <w:t xml:space="preserve">Hình </w:t>
      </w:r>
      <w:r>
        <w:fldChar w:fldCharType="begin"/>
      </w:r>
      <w:r>
        <w:instrText xml:space="preserve"> SEQ Hình \* ARABIC </w:instrText>
      </w:r>
      <w:r>
        <w:fldChar w:fldCharType="separate"/>
      </w:r>
      <w:r w:rsidR="004C622B">
        <w:rPr>
          <w:noProof/>
        </w:rPr>
        <w:t>21</w:t>
      </w:r>
      <w:r>
        <w:rPr>
          <w:noProof/>
        </w:rPr>
        <w:fldChar w:fldCharType="end"/>
      </w:r>
      <w:r>
        <w:t xml:space="preserve"> Giao diện phần About us</w:t>
      </w:r>
      <w:bookmarkEnd w:id="117"/>
      <w:bookmarkEnd w:id="118"/>
    </w:p>
    <w:p w14:paraId="5741FABE" w14:textId="77777777" w:rsidR="00F951AB" w:rsidRPr="00EF1A7F" w:rsidRDefault="00F951AB" w:rsidP="00912A3D">
      <w:pPr>
        <w:pStyle w:val="ListParagraph"/>
        <w:numPr>
          <w:ilvl w:val="0"/>
          <w:numId w:val="19"/>
        </w:numPr>
        <w:spacing w:before="60" w:after="0" w:line="264" w:lineRule="auto"/>
        <w:rPr>
          <w:rStyle w:val="Strong"/>
          <w:b w:val="0"/>
          <w:bCs w:val="0"/>
        </w:rPr>
      </w:pPr>
      <w:r>
        <w:rPr>
          <w:rStyle w:val="Strong"/>
        </w:rPr>
        <w:t>News:</w:t>
      </w:r>
    </w:p>
    <w:p w14:paraId="193D2A69" w14:textId="77777777" w:rsidR="00F951AB" w:rsidRDefault="00F951AB" w:rsidP="00F951AB">
      <w:pPr>
        <w:keepNext/>
      </w:pPr>
      <w:r w:rsidRPr="005C4B61">
        <w:rPr>
          <w:noProof/>
        </w:rPr>
        <w:drawing>
          <wp:inline distT="0" distB="0" distL="0" distR="0" wp14:anchorId="3AE22D25" wp14:editId="11EAA87B">
            <wp:extent cx="5208105" cy="2000196"/>
            <wp:effectExtent l="0" t="0" r="0" b="0"/>
            <wp:docPr id="183014765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7651" name="Picture 1" descr="A screenshot of a website&#10;&#10;Description automatically generated"/>
                    <pic:cNvPicPr/>
                  </pic:nvPicPr>
                  <pic:blipFill>
                    <a:blip r:embed="rId34"/>
                    <a:stretch>
                      <a:fillRect/>
                    </a:stretch>
                  </pic:blipFill>
                  <pic:spPr>
                    <a:xfrm>
                      <a:off x="0" y="0"/>
                      <a:ext cx="5220135" cy="2004816"/>
                    </a:xfrm>
                    <a:prstGeom prst="rect">
                      <a:avLst/>
                    </a:prstGeom>
                  </pic:spPr>
                </pic:pic>
              </a:graphicData>
            </a:graphic>
          </wp:inline>
        </w:drawing>
      </w:r>
    </w:p>
    <w:p w14:paraId="5A90BA63" w14:textId="17CCFF52" w:rsidR="00F951AB" w:rsidRDefault="00F951AB" w:rsidP="00F951AB">
      <w:pPr>
        <w:pStyle w:val="Caption"/>
      </w:pPr>
      <w:bookmarkStart w:id="119" w:name="_Toc186063645"/>
      <w:bookmarkStart w:id="120" w:name="_Toc186524715"/>
      <w:r>
        <w:t xml:space="preserve">Hình </w:t>
      </w:r>
      <w:r>
        <w:fldChar w:fldCharType="begin"/>
      </w:r>
      <w:r>
        <w:instrText xml:space="preserve"> SEQ Hình \* ARABIC </w:instrText>
      </w:r>
      <w:r>
        <w:fldChar w:fldCharType="separate"/>
      </w:r>
      <w:r w:rsidR="004C622B">
        <w:rPr>
          <w:noProof/>
        </w:rPr>
        <w:t>22</w:t>
      </w:r>
      <w:r>
        <w:rPr>
          <w:noProof/>
        </w:rPr>
        <w:fldChar w:fldCharType="end"/>
      </w:r>
      <w:r>
        <w:t xml:space="preserve"> Giao diện hiển thị thông báo</w:t>
      </w:r>
      <w:bookmarkEnd w:id="119"/>
      <w:bookmarkEnd w:id="120"/>
    </w:p>
    <w:p w14:paraId="7D4B434D" w14:textId="77777777" w:rsidR="00F951AB" w:rsidRDefault="00F951AB" w:rsidP="00F951AB">
      <w:r>
        <w:t>Khu vực này tổng hợp các thông tin mới nhất và đáng chú ý từ website chính thức của Đại học Bách Khoa Hà Nội. Người dùng có thể cập nhật các tin tức liên quan đến hoạt động học tập, nghiên cứu, tuyển sinh, hoặc các thông báo quan trọng. Tính năng này đảm bảo người dùng luôn được tiếp cận với thông tin chính thống và cập nhật kịp thời.</w:t>
      </w:r>
    </w:p>
    <w:p w14:paraId="4B61CAEC" w14:textId="77777777" w:rsidR="00F951AB" w:rsidRPr="005C4B61" w:rsidRDefault="00F951AB" w:rsidP="00912A3D">
      <w:pPr>
        <w:pStyle w:val="ListParagraph"/>
        <w:numPr>
          <w:ilvl w:val="0"/>
          <w:numId w:val="19"/>
        </w:numPr>
        <w:spacing w:before="60" w:after="0" w:line="264" w:lineRule="auto"/>
        <w:rPr>
          <w:rStyle w:val="Strong"/>
          <w:b w:val="0"/>
          <w:bCs w:val="0"/>
        </w:rPr>
      </w:pPr>
      <w:r>
        <w:rPr>
          <w:rStyle w:val="Strong"/>
        </w:rPr>
        <w:t>Events:</w:t>
      </w:r>
    </w:p>
    <w:p w14:paraId="01B2936F" w14:textId="77777777" w:rsidR="00F951AB" w:rsidRDefault="00F951AB" w:rsidP="00F951AB">
      <w:pPr>
        <w:keepNext/>
      </w:pPr>
      <w:r w:rsidRPr="00FD6515">
        <w:rPr>
          <w:noProof/>
        </w:rPr>
        <w:drawing>
          <wp:inline distT="0" distB="0" distL="0" distR="0" wp14:anchorId="724E2776" wp14:editId="3B4CBD39">
            <wp:extent cx="5120640" cy="1875681"/>
            <wp:effectExtent l="0" t="0" r="0" b="4445"/>
            <wp:docPr id="68583004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30046" name="Picture 1" descr="A screenshot of a website&#10;&#10;Description automatically generated"/>
                    <pic:cNvPicPr/>
                  </pic:nvPicPr>
                  <pic:blipFill>
                    <a:blip r:embed="rId35"/>
                    <a:stretch>
                      <a:fillRect/>
                    </a:stretch>
                  </pic:blipFill>
                  <pic:spPr>
                    <a:xfrm>
                      <a:off x="0" y="0"/>
                      <a:ext cx="5152686" cy="1887419"/>
                    </a:xfrm>
                    <a:prstGeom prst="rect">
                      <a:avLst/>
                    </a:prstGeom>
                  </pic:spPr>
                </pic:pic>
              </a:graphicData>
            </a:graphic>
          </wp:inline>
        </w:drawing>
      </w:r>
    </w:p>
    <w:p w14:paraId="3ACEB8AE" w14:textId="58C09521" w:rsidR="00F951AB" w:rsidRDefault="00F951AB" w:rsidP="00F951AB">
      <w:pPr>
        <w:pStyle w:val="Caption"/>
      </w:pPr>
      <w:bookmarkStart w:id="121" w:name="_Toc186063646"/>
      <w:bookmarkStart w:id="122" w:name="_Toc186524716"/>
      <w:r>
        <w:t xml:space="preserve">Hình </w:t>
      </w:r>
      <w:r>
        <w:fldChar w:fldCharType="begin"/>
      </w:r>
      <w:r>
        <w:instrText xml:space="preserve"> SEQ Hình \* ARABIC </w:instrText>
      </w:r>
      <w:r>
        <w:fldChar w:fldCharType="separate"/>
      </w:r>
      <w:r w:rsidR="004C622B">
        <w:rPr>
          <w:noProof/>
        </w:rPr>
        <w:t>23</w:t>
      </w:r>
      <w:r>
        <w:rPr>
          <w:noProof/>
        </w:rPr>
        <w:fldChar w:fldCharType="end"/>
      </w:r>
      <w:r>
        <w:t xml:space="preserve"> Giao diện hiển thị phần Events</w:t>
      </w:r>
      <w:bookmarkEnd w:id="121"/>
      <w:bookmarkEnd w:id="122"/>
    </w:p>
    <w:p w14:paraId="278FBD43" w14:textId="77777777" w:rsidR="00F951AB" w:rsidRPr="00FD6515" w:rsidRDefault="00F951AB" w:rsidP="00F951AB">
      <w:r>
        <w:t>Phần sự kiện cung cấp danh sách các hoạt động và sự kiện nổi bật, bao gồm hội thảo, hoạt động ngoại khóa, các cuộc thi, và sự kiện đặc biệt do nhà trường hoặc các câu lạc bộ tổ chức. Mỗi sự kiện đều có thông tin chi tiết về thời gian, địa điểm, và cách thức tham gia, giúp người dùng dễ dàng lên kế hoạch tham gia và kết nối với cộng đồng.</w:t>
      </w:r>
    </w:p>
    <w:p w14:paraId="505C79D9" w14:textId="77777777" w:rsidR="00F951AB" w:rsidRPr="00FD6515" w:rsidRDefault="00F951AB" w:rsidP="00912A3D">
      <w:pPr>
        <w:pStyle w:val="ListParagraph"/>
        <w:numPr>
          <w:ilvl w:val="0"/>
          <w:numId w:val="19"/>
        </w:numPr>
        <w:spacing w:before="60" w:after="0" w:line="264" w:lineRule="auto"/>
        <w:rPr>
          <w:rStyle w:val="Strong"/>
          <w:b w:val="0"/>
          <w:bCs w:val="0"/>
        </w:rPr>
      </w:pPr>
      <w:r>
        <w:rPr>
          <w:rStyle w:val="Strong"/>
        </w:rPr>
        <w:t>Contact và Footer:</w:t>
      </w:r>
    </w:p>
    <w:p w14:paraId="06BB50C1" w14:textId="77777777" w:rsidR="00F951AB" w:rsidRDefault="00F951AB" w:rsidP="00F951AB">
      <w:pPr>
        <w:keepNext/>
      </w:pPr>
      <w:r w:rsidRPr="00C60B7F">
        <w:rPr>
          <w:noProof/>
        </w:rPr>
        <w:drawing>
          <wp:inline distT="0" distB="0" distL="0" distR="0" wp14:anchorId="0A040801" wp14:editId="57B3CF1A">
            <wp:extent cx="5400040" cy="1917700"/>
            <wp:effectExtent l="0" t="0" r="0" b="0"/>
            <wp:docPr id="1618698005" name="Picture 1" descr="A screenshot of a conta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98005" name="Picture 1" descr="A screenshot of a contact&#10;&#10;Description automatically generated"/>
                    <pic:cNvPicPr/>
                  </pic:nvPicPr>
                  <pic:blipFill>
                    <a:blip r:embed="rId36"/>
                    <a:stretch>
                      <a:fillRect/>
                    </a:stretch>
                  </pic:blipFill>
                  <pic:spPr>
                    <a:xfrm>
                      <a:off x="0" y="0"/>
                      <a:ext cx="5400040" cy="1917700"/>
                    </a:xfrm>
                    <a:prstGeom prst="rect">
                      <a:avLst/>
                    </a:prstGeom>
                  </pic:spPr>
                </pic:pic>
              </a:graphicData>
            </a:graphic>
          </wp:inline>
        </w:drawing>
      </w:r>
    </w:p>
    <w:p w14:paraId="5B15A433" w14:textId="3A009917" w:rsidR="00F951AB" w:rsidRPr="00C21A55" w:rsidRDefault="00F951AB" w:rsidP="00F951AB">
      <w:pPr>
        <w:pStyle w:val="Caption"/>
      </w:pPr>
      <w:bookmarkStart w:id="123" w:name="_Toc186063647"/>
      <w:bookmarkStart w:id="124" w:name="_Toc186524717"/>
      <w:r>
        <w:t xml:space="preserve">Hình </w:t>
      </w:r>
      <w:r>
        <w:fldChar w:fldCharType="begin"/>
      </w:r>
      <w:r>
        <w:instrText xml:space="preserve"> SEQ Hình \* ARABIC </w:instrText>
      </w:r>
      <w:r>
        <w:fldChar w:fldCharType="separate"/>
      </w:r>
      <w:r w:rsidR="004C622B">
        <w:rPr>
          <w:noProof/>
        </w:rPr>
        <w:t>24</w:t>
      </w:r>
      <w:r>
        <w:rPr>
          <w:noProof/>
        </w:rPr>
        <w:fldChar w:fldCharType="end"/>
      </w:r>
      <w:r>
        <w:t xml:space="preserve"> </w:t>
      </w:r>
      <w:r w:rsidRPr="00F64B54">
        <w:t>Contact và Footer</w:t>
      </w:r>
      <w:bookmarkEnd w:id="123"/>
      <w:bookmarkEnd w:id="124"/>
    </w:p>
    <w:p w14:paraId="6849192F" w14:textId="77777777" w:rsidR="00F951AB" w:rsidRDefault="00F951AB" w:rsidP="00F951AB">
      <w:r>
        <w:br/>
        <w:t>Cuối trang là khu vực liên hệ (</w:t>
      </w:r>
      <w:r>
        <w:rPr>
          <w:rStyle w:val="Strong"/>
        </w:rPr>
        <w:t>Contact</w:t>
      </w:r>
      <w:r>
        <w:t>) và phần</w:t>
      </w:r>
      <w:r>
        <w:rPr>
          <w:rStyle w:val="apple-converted-space"/>
        </w:rPr>
        <w:t> </w:t>
      </w:r>
      <w:r>
        <w:rPr>
          <w:rStyle w:val="Strong"/>
        </w:rPr>
        <w:t>Footer</w:t>
      </w:r>
      <w:r>
        <w:t>, được thiết kế để xuất hiện xuyên suốt mọi trang trong website. Khu vực liên hệ cung cấp thông tin chi tiết như email, số điện thoại, địa chỉ, và biểu mẫu liên lạc để người dùng gửi phản hồi hoặc yêu cầu hỗ trợ. Footer bao gồm các liên kết quan trọng như Chính sách bảo mật, Điều khoản sử dụng, và thông tin bản quyền, giúp tạo sự minh bạch và chuyên nghiệp cho nền tảng.</w:t>
      </w:r>
    </w:p>
    <w:p w14:paraId="5758060D" w14:textId="77777777" w:rsidR="00F951AB" w:rsidRDefault="00F951AB" w:rsidP="00F951AB">
      <w:r>
        <w:t>Với thiết kế giao diện trực quan, các tính năng này đảm bảo người dùng dễ dàng tiếp cận thông tin cần thiết ngay từ lần truy cập đầu tiên, đồng thời tạo ấn tượng về một hệ thống hiện đại, thân thiện và gắn kết chặt chẽ với các hoạt động của trường Đại học Bách Khoa Hà Nội.</w:t>
      </w:r>
    </w:p>
    <w:p w14:paraId="66ED02BA" w14:textId="77777777" w:rsidR="00F951AB" w:rsidRDefault="00F951AB" w:rsidP="002239AC">
      <w:pPr>
        <w:pStyle w:val="Heading3"/>
        <w:numPr>
          <w:ilvl w:val="3"/>
          <w:numId w:val="76"/>
        </w:numPr>
      </w:pPr>
      <w:bookmarkStart w:id="125" w:name="_Toc186063622"/>
      <w:bookmarkStart w:id="126" w:name="_Toc186524677"/>
      <w:r w:rsidRPr="00F93647">
        <w:t xml:space="preserve">Giao diện </w:t>
      </w:r>
      <w:r>
        <w:t>đăng nhập</w:t>
      </w:r>
      <w:bookmarkEnd w:id="125"/>
      <w:bookmarkEnd w:id="126"/>
    </w:p>
    <w:p w14:paraId="2D8E89E4" w14:textId="77777777" w:rsidR="00F951AB" w:rsidRDefault="00F951AB" w:rsidP="00F951AB">
      <w:pPr>
        <w:keepNext/>
      </w:pPr>
      <w:r w:rsidRPr="004C008D">
        <w:rPr>
          <w:noProof/>
        </w:rPr>
        <w:drawing>
          <wp:inline distT="0" distB="0" distL="0" distR="0" wp14:anchorId="281CEFE3" wp14:editId="792BB054">
            <wp:extent cx="5400040" cy="2130425"/>
            <wp:effectExtent l="0" t="0" r="0" b="3175"/>
            <wp:docPr id="116355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3615" name="Picture 1" descr="A screenshot of a computer&#10;&#10;Description automatically generated"/>
                    <pic:cNvPicPr/>
                  </pic:nvPicPr>
                  <pic:blipFill>
                    <a:blip r:embed="rId37"/>
                    <a:stretch>
                      <a:fillRect/>
                    </a:stretch>
                  </pic:blipFill>
                  <pic:spPr>
                    <a:xfrm>
                      <a:off x="0" y="0"/>
                      <a:ext cx="5400040" cy="2130425"/>
                    </a:xfrm>
                    <a:prstGeom prst="rect">
                      <a:avLst/>
                    </a:prstGeom>
                  </pic:spPr>
                </pic:pic>
              </a:graphicData>
            </a:graphic>
          </wp:inline>
        </w:drawing>
      </w:r>
    </w:p>
    <w:p w14:paraId="504CAE05" w14:textId="12947208" w:rsidR="00F951AB" w:rsidRDefault="00F951AB" w:rsidP="00F951AB">
      <w:pPr>
        <w:pStyle w:val="Caption"/>
      </w:pPr>
      <w:bookmarkStart w:id="127" w:name="_Toc186063648"/>
      <w:bookmarkStart w:id="128" w:name="_Toc186524718"/>
      <w:r>
        <w:t xml:space="preserve">Hình </w:t>
      </w:r>
      <w:r>
        <w:fldChar w:fldCharType="begin"/>
      </w:r>
      <w:r>
        <w:instrText xml:space="preserve"> SEQ Hình \* ARABIC </w:instrText>
      </w:r>
      <w:r>
        <w:fldChar w:fldCharType="separate"/>
      </w:r>
      <w:r w:rsidR="004C622B">
        <w:rPr>
          <w:noProof/>
        </w:rPr>
        <w:t>25</w:t>
      </w:r>
      <w:r>
        <w:rPr>
          <w:noProof/>
        </w:rPr>
        <w:fldChar w:fldCharType="end"/>
      </w:r>
      <w:r>
        <w:t xml:space="preserve"> Giao diện đăng nhập</w:t>
      </w:r>
      <w:bookmarkEnd w:id="127"/>
      <w:bookmarkEnd w:id="128"/>
    </w:p>
    <w:p w14:paraId="28BCC684" w14:textId="77777777" w:rsidR="00F951AB" w:rsidRDefault="00F951AB" w:rsidP="00F951AB">
      <w:r>
        <w:t xml:space="preserve">Khi nhấn </w:t>
      </w:r>
      <w:r>
        <w:rPr>
          <w:b/>
          <w:bCs/>
        </w:rPr>
        <w:t>Log in</w:t>
      </w:r>
      <w:r>
        <w:t>, giao diện đăng nhập dành cho nguời dùng xuất hiện. Ở đây có 3 lựa chọn tương ứng với 3 đối tượng người dùng mà website hướng đến:</w:t>
      </w:r>
    </w:p>
    <w:p w14:paraId="6D18817A" w14:textId="77777777" w:rsidR="00F951AB" w:rsidRDefault="00F951AB" w:rsidP="00F951AB">
      <w:pPr>
        <w:keepNext/>
        <w:jc w:val="center"/>
      </w:pPr>
      <w:r w:rsidRPr="00D65573">
        <w:rPr>
          <w:noProof/>
        </w:rPr>
        <w:drawing>
          <wp:inline distT="0" distB="0" distL="0" distR="0" wp14:anchorId="1C1870B1" wp14:editId="70A7F89C">
            <wp:extent cx="3530600" cy="1206500"/>
            <wp:effectExtent l="0" t="0" r="0" b="0"/>
            <wp:docPr id="14661146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14685" name="Picture 1" descr="A screenshot of a phone&#10;&#10;Description automatically generated"/>
                    <pic:cNvPicPr/>
                  </pic:nvPicPr>
                  <pic:blipFill>
                    <a:blip r:embed="rId38"/>
                    <a:stretch>
                      <a:fillRect/>
                    </a:stretch>
                  </pic:blipFill>
                  <pic:spPr>
                    <a:xfrm>
                      <a:off x="0" y="0"/>
                      <a:ext cx="3530600" cy="1206500"/>
                    </a:xfrm>
                    <a:prstGeom prst="rect">
                      <a:avLst/>
                    </a:prstGeom>
                  </pic:spPr>
                </pic:pic>
              </a:graphicData>
            </a:graphic>
          </wp:inline>
        </w:drawing>
      </w:r>
    </w:p>
    <w:p w14:paraId="602C291E" w14:textId="1C79B4AF" w:rsidR="00F951AB" w:rsidRDefault="00F951AB" w:rsidP="00F951AB">
      <w:pPr>
        <w:pStyle w:val="Caption"/>
      </w:pPr>
      <w:bookmarkStart w:id="129" w:name="_Toc186063649"/>
      <w:bookmarkStart w:id="130" w:name="_Toc186524719"/>
      <w:r>
        <w:t xml:space="preserve">Hình </w:t>
      </w:r>
      <w:r>
        <w:fldChar w:fldCharType="begin"/>
      </w:r>
      <w:r>
        <w:instrText xml:space="preserve"> SEQ Hình \* ARABIC </w:instrText>
      </w:r>
      <w:r>
        <w:fldChar w:fldCharType="separate"/>
      </w:r>
      <w:r w:rsidR="004C622B">
        <w:rPr>
          <w:noProof/>
        </w:rPr>
        <w:t>26</w:t>
      </w:r>
      <w:r>
        <w:rPr>
          <w:noProof/>
        </w:rPr>
        <w:fldChar w:fldCharType="end"/>
      </w:r>
      <w:r>
        <w:t xml:space="preserve"> Giao diện chọn role</w:t>
      </w:r>
      <w:bookmarkEnd w:id="129"/>
      <w:bookmarkEnd w:id="130"/>
    </w:p>
    <w:p w14:paraId="19325139" w14:textId="77777777" w:rsidR="00F951AB" w:rsidRDefault="00F951AB" w:rsidP="00F951AB">
      <w:r>
        <w:t>Hình ảnh cụ thể khi chọn role:</w:t>
      </w:r>
    </w:p>
    <w:p w14:paraId="3A62ABB5" w14:textId="77777777" w:rsidR="00F951AB" w:rsidRDefault="00F951AB" w:rsidP="00F951AB">
      <w:pPr>
        <w:keepNext/>
        <w:jc w:val="center"/>
      </w:pPr>
      <w:r w:rsidRPr="00B2045C">
        <w:rPr>
          <w:noProof/>
        </w:rPr>
        <w:drawing>
          <wp:inline distT="0" distB="0" distL="0" distR="0" wp14:anchorId="76F96F5B" wp14:editId="5A31EB78">
            <wp:extent cx="3543300" cy="1828800"/>
            <wp:effectExtent l="0" t="0" r="0" b="0"/>
            <wp:docPr id="179108139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81394" name="Picture 1" descr="A screenshot of a login page&#10;&#10;Description automatically generated"/>
                    <pic:cNvPicPr/>
                  </pic:nvPicPr>
                  <pic:blipFill>
                    <a:blip r:embed="rId39"/>
                    <a:stretch>
                      <a:fillRect/>
                    </a:stretch>
                  </pic:blipFill>
                  <pic:spPr>
                    <a:xfrm>
                      <a:off x="0" y="0"/>
                      <a:ext cx="3543300" cy="1828800"/>
                    </a:xfrm>
                    <a:prstGeom prst="rect">
                      <a:avLst/>
                    </a:prstGeom>
                  </pic:spPr>
                </pic:pic>
              </a:graphicData>
            </a:graphic>
          </wp:inline>
        </w:drawing>
      </w:r>
    </w:p>
    <w:p w14:paraId="76621AD6" w14:textId="3F86B404" w:rsidR="00F951AB" w:rsidRDefault="00F951AB" w:rsidP="00F951AB">
      <w:pPr>
        <w:pStyle w:val="Caption"/>
      </w:pPr>
      <w:bookmarkStart w:id="131" w:name="_Toc186063650"/>
      <w:bookmarkStart w:id="132" w:name="_Toc186524720"/>
      <w:r>
        <w:t xml:space="preserve">Hình </w:t>
      </w:r>
      <w:r>
        <w:fldChar w:fldCharType="begin"/>
      </w:r>
      <w:r>
        <w:instrText xml:space="preserve"> SEQ Hình \* ARABIC </w:instrText>
      </w:r>
      <w:r>
        <w:fldChar w:fldCharType="separate"/>
      </w:r>
      <w:r w:rsidR="004C622B">
        <w:rPr>
          <w:noProof/>
        </w:rPr>
        <w:t>27</w:t>
      </w:r>
      <w:r>
        <w:rPr>
          <w:noProof/>
        </w:rPr>
        <w:fldChar w:fldCharType="end"/>
      </w:r>
      <w:r>
        <w:t xml:space="preserve"> Giao diện đăng nhập của admin</w:t>
      </w:r>
      <w:bookmarkEnd w:id="131"/>
      <w:bookmarkEnd w:id="132"/>
    </w:p>
    <w:p w14:paraId="2CAC8D03" w14:textId="77777777" w:rsidR="00F951AB" w:rsidRDefault="00F951AB" w:rsidP="00F951AB">
      <w:pPr>
        <w:keepNext/>
        <w:jc w:val="center"/>
      </w:pPr>
      <w:r w:rsidRPr="00AC4D7B">
        <w:rPr>
          <w:noProof/>
        </w:rPr>
        <w:drawing>
          <wp:inline distT="0" distB="0" distL="0" distR="0" wp14:anchorId="48234CB6" wp14:editId="0D42AE19">
            <wp:extent cx="3543300" cy="1828800"/>
            <wp:effectExtent l="0" t="0" r="0" b="0"/>
            <wp:docPr id="673259564"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59564" name="Picture 1" descr="A screenshot of a login&#10;&#10;Description automatically generated"/>
                    <pic:cNvPicPr/>
                  </pic:nvPicPr>
                  <pic:blipFill>
                    <a:blip r:embed="rId40"/>
                    <a:stretch>
                      <a:fillRect/>
                    </a:stretch>
                  </pic:blipFill>
                  <pic:spPr>
                    <a:xfrm>
                      <a:off x="0" y="0"/>
                      <a:ext cx="3543300" cy="1828800"/>
                    </a:xfrm>
                    <a:prstGeom prst="rect">
                      <a:avLst/>
                    </a:prstGeom>
                  </pic:spPr>
                </pic:pic>
              </a:graphicData>
            </a:graphic>
          </wp:inline>
        </w:drawing>
      </w:r>
    </w:p>
    <w:p w14:paraId="72AA7CEF" w14:textId="34601587" w:rsidR="00F951AB" w:rsidRPr="00B435C9" w:rsidRDefault="00F951AB" w:rsidP="00F951AB">
      <w:pPr>
        <w:pStyle w:val="Caption"/>
      </w:pPr>
      <w:bookmarkStart w:id="133" w:name="_Toc186063651"/>
      <w:bookmarkStart w:id="134" w:name="_Toc186524721"/>
      <w:r>
        <w:t xml:space="preserve">Hình </w:t>
      </w:r>
      <w:r>
        <w:fldChar w:fldCharType="begin"/>
      </w:r>
      <w:r>
        <w:instrText xml:space="preserve"> SEQ Hình \* ARABIC </w:instrText>
      </w:r>
      <w:r>
        <w:fldChar w:fldCharType="separate"/>
      </w:r>
      <w:r w:rsidR="004C622B">
        <w:rPr>
          <w:noProof/>
        </w:rPr>
        <w:t>28</w:t>
      </w:r>
      <w:r>
        <w:rPr>
          <w:noProof/>
        </w:rPr>
        <w:fldChar w:fldCharType="end"/>
      </w:r>
      <w:r>
        <w:t xml:space="preserve"> </w:t>
      </w:r>
      <w:r w:rsidRPr="001169A2">
        <w:t xml:space="preserve">Giao diện đăng nhập của </w:t>
      </w:r>
      <w:r>
        <w:t>sinh viên</w:t>
      </w:r>
      <w:bookmarkEnd w:id="133"/>
      <w:bookmarkEnd w:id="134"/>
    </w:p>
    <w:p w14:paraId="1187DCA8" w14:textId="77777777" w:rsidR="00F951AB" w:rsidRDefault="00F951AB" w:rsidP="00F951AB">
      <w:pPr>
        <w:jc w:val="center"/>
      </w:pPr>
    </w:p>
    <w:p w14:paraId="2428C7DD" w14:textId="77777777" w:rsidR="00F951AB" w:rsidRDefault="00F951AB" w:rsidP="00F951AB">
      <w:pPr>
        <w:keepNext/>
        <w:jc w:val="center"/>
      </w:pPr>
      <w:r w:rsidRPr="00AC4D7B">
        <w:rPr>
          <w:noProof/>
        </w:rPr>
        <w:drawing>
          <wp:inline distT="0" distB="0" distL="0" distR="0" wp14:anchorId="521DAF9A" wp14:editId="57E67B77">
            <wp:extent cx="3543300" cy="1828800"/>
            <wp:effectExtent l="0" t="0" r="0" b="0"/>
            <wp:docPr id="1631867171"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67171" name="Picture 1" descr="A screenshot of a login&#10;&#10;Description automatically generated"/>
                    <pic:cNvPicPr/>
                  </pic:nvPicPr>
                  <pic:blipFill>
                    <a:blip r:embed="rId41"/>
                    <a:stretch>
                      <a:fillRect/>
                    </a:stretch>
                  </pic:blipFill>
                  <pic:spPr>
                    <a:xfrm>
                      <a:off x="0" y="0"/>
                      <a:ext cx="3543300" cy="1828800"/>
                    </a:xfrm>
                    <a:prstGeom prst="rect">
                      <a:avLst/>
                    </a:prstGeom>
                  </pic:spPr>
                </pic:pic>
              </a:graphicData>
            </a:graphic>
          </wp:inline>
        </w:drawing>
      </w:r>
    </w:p>
    <w:p w14:paraId="4B8830EB" w14:textId="69F973DC" w:rsidR="00F951AB" w:rsidRDefault="00F951AB" w:rsidP="00F951AB">
      <w:pPr>
        <w:pStyle w:val="Caption"/>
      </w:pPr>
      <w:bookmarkStart w:id="135" w:name="_Toc186063652"/>
      <w:bookmarkStart w:id="136" w:name="_Toc186524722"/>
      <w:r>
        <w:t xml:space="preserve">Hình </w:t>
      </w:r>
      <w:r>
        <w:fldChar w:fldCharType="begin"/>
      </w:r>
      <w:r>
        <w:instrText xml:space="preserve"> SEQ Hình \* ARABIC </w:instrText>
      </w:r>
      <w:r>
        <w:fldChar w:fldCharType="separate"/>
      </w:r>
      <w:r w:rsidR="004C622B">
        <w:rPr>
          <w:noProof/>
        </w:rPr>
        <w:t>29</w:t>
      </w:r>
      <w:r>
        <w:rPr>
          <w:noProof/>
        </w:rPr>
        <w:fldChar w:fldCharType="end"/>
      </w:r>
      <w:r>
        <w:t xml:space="preserve"> Giao diện đăng nhập của giáo viên</w:t>
      </w:r>
      <w:bookmarkEnd w:id="135"/>
      <w:bookmarkEnd w:id="136"/>
    </w:p>
    <w:p w14:paraId="42C973B9" w14:textId="77777777" w:rsidR="00F951AB" w:rsidRDefault="00F951AB" w:rsidP="002239AC">
      <w:pPr>
        <w:pStyle w:val="Heading3"/>
        <w:numPr>
          <w:ilvl w:val="3"/>
          <w:numId w:val="76"/>
        </w:numPr>
      </w:pPr>
      <w:bookmarkStart w:id="137" w:name="_Toc186063623"/>
      <w:bookmarkStart w:id="138" w:name="_Toc186524678"/>
      <w:r>
        <w:t>Chức năng của Admin</w:t>
      </w:r>
      <w:bookmarkEnd w:id="137"/>
      <w:bookmarkEnd w:id="138"/>
    </w:p>
    <w:p w14:paraId="45695D91" w14:textId="77777777" w:rsidR="00F951AB" w:rsidRDefault="00F951AB" w:rsidP="00F951AB">
      <w:pPr>
        <w:keepNext/>
      </w:pPr>
      <w:r w:rsidRPr="00380890">
        <w:rPr>
          <w:noProof/>
        </w:rPr>
        <w:drawing>
          <wp:inline distT="0" distB="0" distL="0" distR="0" wp14:anchorId="401B59E0" wp14:editId="7453B173">
            <wp:extent cx="5400040" cy="3037840"/>
            <wp:effectExtent l="0" t="0" r="0" b="0"/>
            <wp:docPr id="27915311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3112" name="Picture 1" descr="A screenshot of a web page&#10;&#10;Description automatically generated"/>
                    <pic:cNvPicPr/>
                  </pic:nvPicPr>
                  <pic:blipFill>
                    <a:blip r:embed="rId42"/>
                    <a:stretch>
                      <a:fillRect/>
                    </a:stretch>
                  </pic:blipFill>
                  <pic:spPr>
                    <a:xfrm>
                      <a:off x="0" y="0"/>
                      <a:ext cx="5400040" cy="3037840"/>
                    </a:xfrm>
                    <a:prstGeom prst="rect">
                      <a:avLst/>
                    </a:prstGeom>
                  </pic:spPr>
                </pic:pic>
              </a:graphicData>
            </a:graphic>
          </wp:inline>
        </w:drawing>
      </w:r>
    </w:p>
    <w:p w14:paraId="763769F3" w14:textId="7AABAD12" w:rsidR="00F951AB" w:rsidRDefault="00F951AB" w:rsidP="00F951AB">
      <w:pPr>
        <w:pStyle w:val="Caption"/>
      </w:pPr>
      <w:bookmarkStart w:id="139" w:name="_Toc186063653"/>
      <w:bookmarkStart w:id="140" w:name="_Toc186524723"/>
      <w:r>
        <w:t xml:space="preserve">Hình </w:t>
      </w:r>
      <w:r>
        <w:fldChar w:fldCharType="begin"/>
      </w:r>
      <w:r>
        <w:instrText xml:space="preserve"> SEQ Hình \* ARABIC </w:instrText>
      </w:r>
      <w:r>
        <w:fldChar w:fldCharType="separate"/>
      </w:r>
      <w:r w:rsidR="004C622B">
        <w:rPr>
          <w:noProof/>
        </w:rPr>
        <w:t>30</w:t>
      </w:r>
      <w:r>
        <w:rPr>
          <w:noProof/>
        </w:rPr>
        <w:fldChar w:fldCharType="end"/>
      </w:r>
      <w:r>
        <w:t>. Giao diện chính của admin</w:t>
      </w:r>
      <w:bookmarkEnd w:id="139"/>
      <w:bookmarkEnd w:id="140"/>
    </w:p>
    <w:p w14:paraId="46E88D28" w14:textId="77777777" w:rsidR="00F951AB" w:rsidRPr="00F951AB" w:rsidRDefault="00F951AB" w:rsidP="00F951AB">
      <w:pPr>
        <w:pStyle w:val="Heading4"/>
        <w:numPr>
          <w:ilvl w:val="0"/>
          <w:numId w:val="0"/>
        </w:numPr>
        <w:rPr>
          <w:sz w:val="24"/>
          <w:szCs w:val="24"/>
        </w:rPr>
      </w:pPr>
      <w:r w:rsidRPr="00F951AB">
        <w:rPr>
          <w:sz w:val="24"/>
          <w:szCs w:val="24"/>
        </w:rPr>
        <w:t>Chức năng quản lí thông tin giảng viên</w:t>
      </w:r>
    </w:p>
    <w:p w14:paraId="627C175D" w14:textId="77777777" w:rsidR="00F951AB" w:rsidRDefault="00F951AB" w:rsidP="00F951AB">
      <w:pPr>
        <w:keepNext/>
      </w:pPr>
      <w:r w:rsidRPr="00F2296F">
        <w:rPr>
          <w:noProof/>
        </w:rPr>
        <w:drawing>
          <wp:inline distT="0" distB="0" distL="0" distR="0" wp14:anchorId="49CB8921" wp14:editId="205896AD">
            <wp:extent cx="5400040" cy="3077210"/>
            <wp:effectExtent l="0" t="0" r="0" b="0"/>
            <wp:docPr id="8849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003" name="Picture 1" descr="A screenshot of a computer&#10;&#10;Description automatically generated"/>
                    <pic:cNvPicPr/>
                  </pic:nvPicPr>
                  <pic:blipFill>
                    <a:blip r:embed="rId43"/>
                    <a:stretch>
                      <a:fillRect/>
                    </a:stretch>
                  </pic:blipFill>
                  <pic:spPr>
                    <a:xfrm>
                      <a:off x="0" y="0"/>
                      <a:ext cx="5400040" cy="3077210"/>
                    </a:xfrm>
                    <a:prstGeom prst="rect">
                      <a:avLst/>
                    </a:prstGeom>
                  </pic:spPr>
                </pic:pic>
              </a:graphicData>
            </a:graphic>
          </wp:inline>
        </w:drawing>
      </w:r>
    </w:p>
    <w:p w14:paraId="4D9930D6" w14:textId="46212A0B" w:rsidR="00F951AB" w:rsidRDefault="00F951AB" w:rsidP="00F951AB">
      <w:pPr>
        <w:pStyle w:val="Caption"/>
      </w:pPr>
      <w:bookmarkStart w:id="141" w:name="_Toc186063654"/>
      <w:bookmarkStart w:id="142" w:name="_Toc186524724"/>
      <w:r>
        <w:t xml:space="preserve">Hình </w:t>
      </w:r>
      <w:r>
        <w:fldChar w:fldCharType="begin"/>
      </w:r>
      <w:r>
        <w:instrText xml:space="preserve"> SEQ Hình \* ARABIC </w:instrText>
      </w:r>
      <w:r>
        <w:fldChar w:fldCharType="separate"/>
      </w:r>
      <w:r w:rsidR="004C622B">
        <w:rPr>
          <w:noProof/>
        </w:rPr>
        <w:t>31</w:t>
      </w:r>
      <w:r>
        <w:rPr>
          <w:noProof/>
        </w:rPr>
        <w:fldChar w:fldCharType="end"/>
      </w:r>
      <w:r>
        <w:t xml:space="preserve"> Chức năng </w:t>
      </w:r>
      <w:r>
        <w:rPr>
          <w:noProof/>
        </w:rPr>
        <w:t>quản lí thông sinh viên</w:t>
      </w:r>
      <w:bookmarkEnd w:id="141"/>
      <w:bookmarkEnd w:id="142"/>
    </w:p>
    <w:p w14:paraId="08F36AB8" w14:textId="77777777" w:rsidR="00F951AB" w:rsidRDefault="00F951AB" w:rsidP="00F951AB">
      <w:pPr>
        <w:keepNext/>
        <w:jc w:val="center"/>
      </w:pPr>
      <w:r w:rsidRPr="006C5C02">
        <w:rPr>
          <w:noProof/>
        </w:rPr>
        <w:drawing>
          <wp:inline distT="0" distB="0" distL="0" distR="0" wp14:anchorId="01991C9B" wp14:editId="69EB0ACC">
            <wp:extent cx="3390900" cy="2565400"/>
            <wp:effectExtent l="0" t="0" r="0" b="0"/>
            <wp:docPr id="756528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8292" name="Picture 1" descr="A screenshot of a computer&#10;&#10;Description automatically generated"/>
                    <pic:cNvPicPr/>
                  </pic:nvPicPr>
                  <pic:blipFill>
                    <a:blip r:embed="rId44"/>
                    <a:stretch>
                      <a:fillRect/>
                    </a:stretch>
                  </pic:blipFill>
                  <pic:spPr>
                    <a:xfrm>
                      <a:off x="0" y="0"/>
                      <a:ext cx="3390900" cy="2565400"/>
                    </a:xfrm>
                    <a:prstGeom prst="rect">
                      <a:avLst/>
                    </a:prstGeom>
                  </pic:spPr>
                </pic:pic>
              </a:graphicData>
            </a:graphic>
          </wp:inline>
        </w:drawing>
      </w:r>
    </w:p>
    <w:p w14:paraId="7D51DAAC" w14:textId="4368456B" w:rsidR="00F951AB" w:rsidRDefault="00F951AB" w:rsidP="00F951AB">
      <w:pPr>
        <w:pStyle w:val="Caption"/>
      </w:pPr>
      <w:bookmarkStart w:id="143" w:name="_Toc186063655"/>
      <w:bookmarkStart w:id="144" w:name="_Toc186524725"/>
      <w:r>
        <w:t xml:space="preserve">Hình </w:t>
      </w:r>
      <w:r>
        <w:fldChar w:fldCharType="begin"/>
      </w:r>
      <w:r>
        <w:instrText xml:space="preserve"> SEQ Hình \* ARABIC </w:instrText>
      </w:r>
      <w:r>
        <w:fldChar w:fldCharType="separate"/>
      </w:r>
      <w:r w:rsidR="004C622B">
        <w:rPr>
          <w:noProof/>
        </w:rPr>
        <w:t>32</w:t>
      </w:r>
      <w:r>
        <w:rPr>
          <w:noProof/>
        </w:rPr>
        <w:fldChar w:fldCharType="end"/>
      </w:r>
      <w:r>
        <w:t xml:space="preserve"> Chức năng thêm giáo viên</w:t>
      </w:r>
      <w:bookmarkEnd w:id="143"/>
      <w:bookmarkEnd w:id="144"/>
    </w:p>
    <w:p w14:paraId="483F03C7" w14:textId="77777777" w:rsidR="00F951AB" w:rsidRDefault="00F951AB" w:rsidP="00F951AB">
      <w:pPr>
        <w:jc w:val="center"/>
      </w:pPr>
    </w:p>
    <w:p w14:paraId="3480B68C" w14:textId="77777777" w:rsidR="00F951AB" w:rsidRDefault="00F951AB" w:rsidP="00F951AB">
      <w:pPr>
        <w:keepNext/>
        <w:jc w:val="center"/>
      </w:pPr>
      <w:r w:rsidRPr="006C5C02">
        <w:rPr>
          <w:noProof/>
        </w:rPr>
        <w:drawing>
          <wp:inline distT="0" distB="0" distL="0" distR="0" wp14:anchorId="790A1F8E" wp14:editId="14698206">
            <wp:extent cx="3390900" cy="2146300"/>
            <wp:effectExtent l="0" t="0" r="0" b="0"/>
            <wp:docPr id="617511866" name="Picture 1" descr="A screenshot of a teacher'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1866" name="Picture 1" descr="A screenshot of a teacher's form&#10;&#10;Description automatically generated"/>
                    <pic:cNvPicPr/>
                  </pic:nvPicPr>
                  <pic:blipFill>
                    <a:blip r:embed="rId45"/>
                    <a:stretch>
                      <a:fillRect/>
                    </a:stretch>
                  </pic:blipFill>
                  <pic:spPr>
                    <a:xfrm>
                      <a:off x="0" y="0"/>
                      <a:ext cx="3390900" cy="2146300"/>
                    </a:xfrm>
                    <a:prstGeom prst="rect">
                      <a:avLst/>
                    </a:prstGeom>
                  </pic:spPr>
                </pic:pic>
              </a:graphicData>
            </a:graphic>
          </wp:inline>
        </w:drawing>
      </w:r>
    </w:p>
    <w:p w14:paraId="48E7D6C0" w14:textId="279CEB7C" w:rsidR="00F951AB" w:rsidRDefault="00F951AB" w:rsidP="00F951AB">
      <w:pPr>
        <w:pStyle w:val="Caption"/>
      </w:pPr>
      <w:bookmarkStart w:id="145" w:name="_Toc186063656"/>
      <w:bookmarkStart w:id="146" w:name="_Toc186524726"/>
      <w:r>
        <w:t xml:space="preserve">Hình </w:t>
      </w:r>
      <w:r>
        <w:fldChar w:fldCharType="begin"/>
      </w:r>
      <w:r>
        <w:instrText xml:space="preserve"> SEQ Hình \* ARABIC </w:instrText>
      </w:r>
      <w:r>
        <w:fldChar w:fldCharType="separate"/>
      </w:r>
      <w:r w:rsidR="004C622B">
        <w:rPr>
          <w:noProof/>
        </w:rPr>
        <w:t>33</w:t>
      </w:r>
      <w:r>
        <w:rPr>
          <w:noProof/>
        </w:rPr>
        <w:fldChar w:fldCharType="end"/>
      </w:r>
      <w:r>
        <w:t xml:space="preserve"> </w:t>
      </w:r>
      <w:r w:rsidRPr="00D521BA">
        <w:t xml:space="preserve">Chức năng </w:t>
      </w:r>
      <w:r>
        <w:t>cập nhật</w:t>
      </w:r>
      <w:r w:rsidRPr="00D521BA">
        <w:t xml:space="preserve"> giáo viên</w:t>
      </w:r>
      <w:bookmarkEnd w:id="145"/>
      <w:bookmarkEnd w:id="146"/>
    </w:p>
    <w:p w14:paraId="01265EF1" w14:textId="77777777" w:rsidR="00F951AB" w:rsidRDefault="00F951AB" w:rsidP="00F951AB">
      <w:pPr>
        <w:keepNext/>
        <w:jc w:val="center"/>
      </w:pPr>
      <w:r w:rsidRPr="00910DEF">
        <w:rPr>
          <w:noProof/>
        </w:rPr>
        <w:drawing>
          <wp:inline distT="0" distB="0" distL="0" distR="0" wp14:anchorId="2EADE830" wp14:editId="60B14244">
            <wp:extent cx="3390900" cy="2146300"/>
            <wp:effectExtent l="0" t="0" r="0" b="0"/>
            <wp:docPr id="134653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1065" name="Picture 1" descr="A screenshot of a computer&#10;&#10;Description automatically generated"/>
                    <pic:cNvPicPr/>
                  </pic:nvPicPr>
                  <pic:blipFill>
                    <a:blip r:embed="rId46"/>
                    <a:stretch>
                      <a:fillRect/>
                    </a:stretch>
                  </pic:blipFill>
                  <pic:spPr>
                    <a:xfrm>
                      <a:off x="0" y="0"/>
                      <a:ext cx="3390900" cy="2146300"/>
                    </a:xfrm>
                    <a:prstGeom prst="rect">
                      <a:avLst/>
                    </a:prstGeom>
                  </pic:spPr>
                </pic:pic>
              </a:graphicData>
            </a:graphic>
          </wp:inline>
        </w:drawing>
      </w:r>
    </w:p>
    <w:p w14:paraId="3814F933" w14:textId="002956A4" w:rsidR="00F951AB" w:rsidRPr="00AB7DA2" w:rsidRDefault="00F951AB" w:rsidP="00F951AB">
      <w:pPr>
        <w:pStyle w:val="Caption"/>
      </w:pPr>
      <w:bookmarkStart w:id="147" w:name="_Toc186063657"/>
      <w:bookmarkStart w:id="148" w:name="_Toc186524727"/>
      <w:r>
        <w:t xml:space="preserve">Hình </w:t>
      </w:r>
      <w:r>
        <w:fldChar w:fldCharType="begin"/>
      </w:r>
      <w:r>
        <w:instrText xml:space="preserve"> SEQ Hình \* ARABIC </w:instrText>
      </w:r>
      <w:r>
        <w:fldChar w:fldCharType="separate"/>
      </w:r>
      <w:r w:rsidR="004C622B">
        <w:rPr>
          <w:noProof/>
        </w:rPr>
        <w:t>34</w:t>
      </w:r>
      <w:r>
        <w:fldChar w:fldCharType="end"/>
      </w:r>
      <w:r>
        <w:t xml:space="preserve"> Xác nhận xoá giáo viên</w:t>
      </w:r>
      <w:bookmarkEnd w:id="147"/>
      <w:bookmarkEnd w:id="148"/>
    </w:p>
    <w:p w14:paraId="17A8F578" w14:textId="77777777" w:rsidR="00F951AB" w:rsidRPr="00651BD7" w:rsidRDefault="00F951AB" w:rsidP="00F951AB"/>
    <w:p w14:paraId="47DDB6AA" w14:textId="77777777" w:rsidR="00F951AB" w:rsidRPr="00F951AB" w:rsidRDefault="00F951AB" w:rsidP="00F951AB">
      <w:pPr>
        <w:pStyle w:val="Heading4"/>
        <w:numPr>
          <w:ilvl w:val="0"/>
          <w:numId w:val="0"/>
        </w:numPr>
        <w:rPr>
          <w:sz w:val="24"/>
          <w:szCs w:val="24"/>
        </w:rPr>
      </w:pPr>
      <w:r w:rsidRPr="00F951AB">
        <w:rPr>
          <w:sz w:val="24"/>
          <w:szCs w:val="24"/>
        </w:rPr>
        <w:t>Chức năng quản lí thông tin sinh viên</w:t>
      </w:r>
    </w:p>
    <w:p w14:paraId="1FB568D5" w14:textId="77777777" w:rsidR="00F951AB" w:rsidRPr="00651BD7" w:rsidRDefault="00F951AB" w:rsidP="00F951AB">
      <w:r>
        <w:t>Chức năng này tương tự như quản lí thông tin giảng viên.</w:t>
      </w:r>
    </w:p>
    <w:p w14:paraId="0D837B63" w14:textId="77777777" w:rsidR="00F951AB" w:rsidRPr="00F951AB" w:rsidRDefault="00F951AB" w:rsidP="00F951AB">
      <w:pPr>
        <w:pStyle w:val="Heading4"/>
        <w:numPr>
          <w:ilvl w:val="0"/>
          <w:numId w:val="0"/>
        </w:numPr>
        <w:rPr>
          <w:sz w:val="24"/>
          <w:szCs w:val="24"/>
        </w:rPr>
      </w:pPr>
      <w:r w:rsidRPr="00F951AB">
        <w:rPr>
          <w:sz w:val="24"/>
          <w:szCs w:val="24"/>
        </w:rPr>
        <w:t>Chức năng quản lí khoá học</w:t>
      </w:r>
    </w:p>
    <w:p w14:paraId="08214DCD" w14:textId="77777777" w:rsidR="00F951AB" w:rsidRDefault="00F951AB" w:rsidP="00F951AB">
      <w:pPr>
        <w:keepNext/>
        <w:jc w:val="center"/>
      </w:pPr>
      <w:r w:rsidRPr="00B175AC">
        <w:rPr>
          <w:noProof/>
        </w:rPr>
        <w:drawing>
          <wp:inline distT="0" distB="0" distL="0" distR="0" wp14:anchorId="0B4819D3" wp14:editId="68137570">
            <wp:extent cx="5026328" cy="2864250"/>
            <wp:effectExtent l="0" t="0" r="3175" b="6350"/>
            <wp:docPr id="71909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93568" name="Picture 1" descr="A screenshot of a computer&#10;&#10;Description automatically generated"/>
                    <pic:cNvPicPr/>
                  </pic:nvPicPr>
                  <pic:blipFill>
                    <a:blip r:embed="rId47"/>
                    <a:stretch>
                      <a:fillRect/>
                    </a:stretch>
                  </pic:blipFill>
                  <pic:spPr>
                    <a:xfrm>
                      <a:off x="0" y="0"/>
                      <a:ext cx="5092232" cy="2901805"/>
                    </a:xfrm>
                    <a:prstGeom prst="rect">
                      <a:avLst/>
                    </a:prstGeom>
                  </pic:spPr>
                </pic:pic>
              </a:graphicData>
            </a:graphic>
          </wp:inline>
        </w:drawing>
      </w:r>
    </w:p>
    <w:p w14:paraId="00B253DE" w14:textId="1D385EFB" w:rsidR="00F951AB" w:rsidRDefault="00F951AB" w:rsidP="00F951AB">
      <w:pPr>
        <w:pStyle w:val="Caption"/>
      </w:pPr>
      <w:bookmarkStart w:id="149" w:name="_Toc186063658"/>
      <w:bookmarkStart w:id="150" w:name="_Toc186524728"/>
      <w:r>
        <w:t xml:space="preserve">Hình </w:t>
      </w:r>
      <w:r>
        <w:fldChar w:fldCharType="begin"/>
      </w:r>
      <w:r>
        <w:instrText xml:space="preserve"> SEQ Hình \* ARABIC </w:instrText>
      </w:r>
      <w:r>
        <w:fldChar w:fldCharType="separate"/>
      </w:r>
      <w:r w:rsidR="004C622B">
        <w:rPr>
          <w:noProof/>
        </w:rPr>
        <w:t>35</w:t>
      </w:r>
      <w:r>
        <w:rPr>
          <w:noProof/>
        </w:rPr>
        <w:fldChar w:fldCharType="end"/>
      </w:r>
      <w:r>
        <w:t xml:space="preserve"> Giao diện quản lí khoá học</w:t>
      </w:r>
      <w:bookmarkEnd w:id="149"/>
      <w:bookmarkEnd w:id="150"/>
    </w:p>
    <w:p w14:paraId="54482D6F" w14:textId="77777777" w:rsidR="00F951AB" w:rsidRDefault="00F951AB" w:rsidP="00F951AB">
      <w:pPr>
        <w:keepNext/>
        <w:jc w:val="center"/>
      </w:pPr>
      <w:r w:rsidRPr="00B175AC">
        <w:rPr>
          <w:noProof/>
        </w:rPr>
        <w:drawing>
          <wp:inline distT="0" distB="0" distL="0" distR="0" wp14:anchorId="4D8D35F5" wp14:editId="3D5BE3E7">
            <wp:extent cx="4749472" cy="2282025"/>
            <wp:effectExtent l="0" t="0" r="635" b="4445"/>
            <wp:docPr id="13533286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8653" name="Picture 1" descr="A screenshot of a computer screen&#10;&#10;Description automatically generated"/>
                    <pic:cNvPicPr/>
                  </pic:nvPicPr>
                  <pic:blipFill>
                    <a:blip r:embed="rId48"/>
                    <a:stretch>
                      <a:fillRect/>
                    </a:stretch>
                  </pic:blipFill>
                  <pic:spPr>
                    <a:xfrm>
                      <a:off x="0" y="0"/>
                      <a:ext cx="4769531" cy="2291663"/>
                    </a:xfrm>
                    <a:prstGeom prst="rect">
                      <a:avLst/>
                    </a:prstGeom>
                  </pic:spPr>
                </pic:pic>
              </a:graphicData>
            </a:graphic>
          </wp:inline>
        </w:drawing>
      </w:r>
    </w:p>
    <w:p w14:paraId="7003E798" w14:textId="1D6D2B5C" w:rsidR="00F951AB" w:rsidRDefault="00F951AB" w:rsidP="00F951AB">
      <w:pPr>
        <w:pStyle w:val="Caption"/>
      </w:pPr>
      <w:bookmarkStart w:id="151" w:name="_Toc186063659"/>
      <w:bookmarkStart w:id="152" w:name="_Toc186524729"/>
      <w:r>
        <w:t xml:space="preserve">Hình </w:t>
      </w:r>
      <w:r>
        <w:fldChar w:fldCharType="begin"/>
      </w:r>
      <w:r>
        <w:instrText xml:space="preserve"> SEQ Hình \* ARABIC </w:instrText>
      </w:r>
      <w:r>
        <w:fldChar w:fldCharType="separate"/>
      </w:r>
      <w:r w:rsidR="004C622B">
        <w:rPr>
          <w:noProof/>
        </w:rPr>
        <w:t>36</w:t>
      </w:r>
      <w:r>
        <w:rPr>
          <w:noProof/>
        </w:rPr>
        <w:fldChar w:fldCharType="end"/>
      </w:r>
      <w:r>
        <w:t xml:space="preserve"> </w:t>
      </w:r>
      <w:r w:rsidRPr="00E17EA9">
        <w:t xml:space="preserve">Chức năng thêm </w:t>
      </w:r>
      <w:r>
        <w:t>khoá học</w:t>
      </w:r>
      <w:bookmarkEnd w:id="151"/>
      <w:bookmarkEnd w:id="152"/>
    </w:p>
    <w:p w14:paraId="60D8A994" w14:textId="77777777" w:rsidR="00F951AB" w:rsidRDefault="00F951AB" w:rsidP="00F951AB">
      <w:pPr>
        <w:keepNext/>
        <w:jc w:val="center"/>
      </w:pPr>
      <w:r w:rsidRPr="00A908C2">
        <w:rPr>
          <w:noProof/>
        </w:rPr>
        <w:drawing>
          <wp:inline distT="0" distB="0" distL="0" distR="0" wp14:anchorId="0942DDFA" wp14:editId="654A771E">
            <wp:extent cx="5018377" cy="2411229"/>
            <wp:effectExtent l="0" t="0" r="0" b="1905"/>
            <wp:docPr id="20682388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38844" name="Picture 1" descr="A screenshot of a computer screen&#10;&#10;Description automatically generated"/>
                    <pic:cNvPicPr/>
                  </pic:nvPicPr>
                  <pic:blipFill>
                    <a:blip r:embed="rId49"/>
                    <a:stretch>
                      <a:fillRect/>
                    </a:stretch>
                  </pic:blipFill>
                  <pic:spPr>
                    <a:xfrm>
                      <a:off x="0" y="0"/>
                      <a:ext cx="5037869" cy="2420595"/>
                    </a:xfrm>
                    <a:prstGeom prst="rect">
                      <a:avLst/>
                    </a:prstGeom>
                  </pic:spPr>
                </pic:pic>
              </a:graphicData>
            </a:graphic>
          </wp:inline>
        </w:drawing>
      </w:r>
    </w:p>
    <w:p w14:paraId="72EE7A3D" w14:textId="1D29D6FF" w:rsidR="00F951AB" w:rsidRDefault="00F951AB" w:rsidP="00F951AB">
      <w:pPr>
        <w:pStyle w:val="Caption"/>
      </w:pPr>
      <w:bookmarkStart w:id="153" w:name="_Toc186063660"/>
      <w:bookmarkStart w:id="154" w:name="_Toc186524730"/>
      <w:r>
        <w:t xml:space="preserve">Hình </w:t>
      </w:r>
      <w:r>
        <w:fldChar w:fldCharType="begin"/>
      </w:r>
      <w:r>
        <w:instrText xml:space="preserve"> SEQ Hình \* ARABIC </w:instrText>
      </w:r>
      <w:r>
        <w:fldChar w:fldCharType="separate"/>
      </w:r>
      <w:r w:rsidR="004C622B">
        <w:rPr>
          <w:noProof/>
        </w:rPr>
        <w:t>37</w:t>
      </w:r>
      <w:r>
        <w:rPr>
          <w:noProof/>
        </w:rPr>
        <w:fldChar w:fldCharType="end"/>
      </w:r>
      <w:r>
        <w:t xml:space="preserve"> </w:t>
      </w:r>
      <w:r w:rsidRPr="002771D3">
        <w:t xml:space="preserve">Chức năng </w:t>
      </w:r>
      <w:r>
        <w:t>cập nhật</w:t>
      </w:r>
      <w:r w:rsidRPr="002771D3">
        <w:t xml:space="preserve"> khoá học</w:t>
      </w:r>
      <w:bookmarkEnd w:id="153"/>
      <w:bookmarkEnd w:id="154"/>
    </w:p>
    <w:p w14:paraId="41D47071" w14:textId="77777777" w:rsidR="00F951AB" w:rsidRDefault="00F951AB" w:rsidP="00F951AB">
      <w:pPr>
        <w:jc w:val="center"/>
      </w:pPr>
    </w:p>
    <w:p w14:paraId="0DEA89AD" w14:textId="77777777" w:rsidR="00F951AB" w:rsidRDefault="00F951AB" w:rsidP="00F951AB">
      <w:pPr>
        <w:keepNext/>
        <w:jc w:val="center"/>
      </w:pPr>
      <w:r w:rsidRPr="00A908C2">
        <w:rPr>
          <w:noProof/>
        </w:rPr>
        <w:drawing>
          <wp:inline distT="0" distB="0" distL="0" distR="0" wp14:anchorId="74C895AF" wp14:editId="4E2347F8">
            <wp:extent cx="5400040" cy="1878330"/>
            <wp:effectExtent l="0" t="0" r="0" b="1270"/>
            <wp:docPr id="924283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3294" name="Picture 1" descr="A screenshot of a computer&#10;&#10;Description automatically generated"/>
                    <pic:cNvPicPr/>
                  </pic:nvPicPr>
                  <pic:blipFill>
                    <a:blip r:embed="rId50"/>
                    <a:stretch>
                      <a:fillRect/>
                    </a:stretch>
                  </pic:blipFill>
                  <pic:spPr>
                    <a:xfrm>
                      <a:off x="0" y="0"/>
                      <a:ext cx="5400040" cy="1878330"/>
                    </a:xfrm>
                    <a:prstGeom prst="rect">
                      <a:avLst/>
                    </a:prstGeom>
                  </pic:spPr>
                </pic:pic>
              </a:graphicData>
            </a:graphic>
          </wp:inline>
        </w:drawing>
      </w:r>
    </w:p>
    <w:p w14:paraId="79B07787" w14:textId="3B1F4948" w:rsidR="00F951AB" w:rsidRDefault="00F951AB" w:rsidP="00F951AB">
      <w:pPr>
        <w:pStyle w:val="Caption"/>
      </w:pPr>
      <w:bookmarkStart w:id="155" w:name="_Toc186063661"/>
      <w:bookmarkStart w:id="156" w:name="_Toc186524731"/>
      <w:r>
        <w:t xml:space="preserve">Hình </w:t>
      </w:r>
      <w:r>
        <w:fldChar w:fldCharType="begin"/>
      </w:r>
      <w:r>
        <w:instrText xml:space="preserve"> SEQ Hình \* ARABIC </w:instrText>
      </w:r>
      <w:r>
        <w:fldChar w:fldCharType="separate"/>
      </w:r>
      <w:r w:rsidR="004C622B">
        <w:rPr>
          <w:noProof/>
        </w:rPr>
        <w:t>38</w:t>
      </w:r>
      <w:r>
        <w:rPr>
          <w:noProof/>
        </w:rPr>
        <w:fldChar w:fldCharType="end"/>
      </w:r>
      <w:r>
        <w:t xml:space="preserve"> </w:t>
      </w:r>
      <w:r w:rsidRPr="00606876">
        <w:t xml:space="preserve">Chức năng </w:t>
      </w:r>
      <w:r>
        <w:t>xoá</w:t>
      </w:r>
      <w:r w:rsidRPr="00606876">
        <w:t xml:space="preserve"> khoá học</w:t>
      </w:r>
      <w:bookmarkEnd w:id="155"/>
      <w:bookmarkEnd w:id="156"/>
    </w:p>
    <w:p w14:paraId="01E67367" w14:textId="77777777" w:rsidR="00F951AB" w:rsidRDefault="00F951AB" w:rsidP="00F951AB">
      <w:pPr>
        <w:keepNext/>
        <w:jc w:val="center"/>
      </w:pPr>
      <w:r w:rsidRPr="00C86E7C">
        <w:rPr>
          <w:noProof/>
        </w:rPr>
        <w:drawing>
          <wp:inline distT="0" distB="0" distL="0" distR="0" wp14:anchorId="3A8CD66D" wp14:editId="480AEB90">
            <wp:extent cx="5400040" cy="3077210"/>
            <wp:effectExtent l="0" t="0" r="0" b="0"/>
            <wp:docPr id="1891929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29623" name="Picture 1" descr="A screenshot of a computer&#10;&#10;Description automatically generated"/>
                    <pic:cNvPicPr/>
                  </pic:nvPicPr>
                  <pic:blipFill>
                    <a:blip r:embed="rId51"/>
                    <a:stretch>
                      <a:fillRect/>
                    </a:stretch>
                  </pic:blipFill>
                  <pic:spPr>
                    <a:xfrm>
                      <a:off x="0" y="0"/>
                      <a:ext cx="5400040" cy="3077210"/>
                    </a:xfrm>
                    <a:prstGeom prst="rect">
                      <a:avLst/>
                    </a:prstGeom>
                  </pic:spPr>
                </pic:pic>
              </a:graphicData>
            </a:graphic>
          </wp:inline>
        </w:drawing>
      </w:r>
    </w:p>
    <w:p w14:paraId="00E5E58D" w14:textId="065C9154" w:rsidR="00F951AB" w:rsidRPr="00910DEF" w:rsidRDefault="00F951AB" w:rsidP="00F951AB">
      <w:pPr>
        <w:pStyle w:val="Caption"/>
      </w:pPr>
      <w:bookmarkStart w:id="157" w:name="_Toc186063662"/>
      <w:bookmarkStart w:id="158" w:name="_Toc186524732"/>
      <w:r>
        <w:t xml:space="preserve">Hình </w:t>
      </w:r>
      <w:r>
        <w:fldChar w:fldCharType="begin"/>
      </w:r>
      <w:r>
        <w:instrText xml:space="preserve"> SEQ Hình \* ARABIC </w:instrText>
      </w:r>
      <w:r>
        <w:fldChar w:fldCharType="separate"/>
      </w:r>
      <w:r w:rsidR="004C622B">
        <w:rPr>
          <w:noProof/>
        </w:rPr>
        <w:t>39</w:t>
      </w:r>
      <w:r>
        <w:rPr>
          <w:noProof/>
        </w:rPr>
        <w:fldChar w:fldCharType="end"/>
      </w:r>
      <w:r>
        <w:t xml:space="preserve"> Giao diện quản lí lớp học</w:t>
      </w:r>
      <w:bookmarkEnd w:id="157"/>
      <w:bookmarkEnd w:id="158"/>
    </w:p>
    <w:p w14:paraId="0EA40F5F" w14:textId="77777777" w:rsidR="00F951AB" w:rsidRPr="00651BD7" w:rsidRDefault="00F951AB" w:rsidP="002239AC">
      <w:pPr>
        <w:pStyle w:val="Heading3"/>
        <w:numPr>
          <w:ilvl w:val="3"/>
          <w:numId w:val="76"/>
        </w:numPr>
      </w:pPr>
      <w:bookmarkStart w:id="159" w:name="_Toc186063624"/>
      <w:bookmarkStart w:id="160" w:name="_Toc186524679"/>
      <w:r w:rsidRPr="00651BD7">
        <w:t xml:space="preserve">Chức năng của </w:t>
      </w:r>
      <w:r>
        <w:t>giáo viên</w:t>
      </w:r>
      <w:bookmarkEnd w:id="159"/>
      <w:bookmarkEnd w:id="160"/>
    </w:p>
    <w:p w14:paraId="46EE5C03" w14:textId="77777777" w:rsidR="00F951AB" w:rsidRDefault="00F951AB" w:rsidP="00F951AB">
      <w:pPr>
        <w:keepNext/>
        <w:jc w:val="center"/>
      </w:pPr>
      <w:r w:rsidRPr="007B0D96">
        <w:rPr>
          <w:noProof/>
        </w:rPr>
        <w:drawing>
          <wp:inline distT="0" distB="0" distL="0" distR="0" wp14:anchorId="65FBD697" wp14:editId="0964528C">
            <wp:extent cx="5400040" cy="1745615"/>
            <wp:effectExtent l="0" t="0" r="0" b="0"/>
            <wp:docPr id="450379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79307" name="Picture 1" descr="A screenshot of a computer&#10;&#10;Description automatically generated"/>
                    <pic:cNvPicPr/>
                  </pic:nvPicPr>
                  <pic:blipFill>
                    <a:blip r:embed="rId52"/>
                    <a:stretch>
                      <a:fillRect/>
                    </a:stretch>
                  </pic:blipFill>
                  <pic:spPr>
                    <a:xfrm>
                      <a:off x="0" y="0"/>
                      <a:ext cx="5400040" cy="1745615"/>
                    </a:xfrm>
                    <a:prstGeom prst="rect">
                      <a:avLst/>
                    </a:prstGeom>
                  </pic:spPr>
                </pic:pic>
              </a:graphicData>
            </a:graphic>
          </wp:inline>
        </w:drawing>
      </w:r>
    </w:p>
    <w:p w14:paraId="414CC81F" w14:textId="2C2EB4B6" w:rsidR="00F951AB" w:rsidRDefault="00F951AB" w:rsidP="00F951AB">
      <w:pPr>
        <w:pStyle w:val="Caption"/>
      </w:pPr>
      <w:bookmarkStart w:id="161" w:name="_Toc186063663"/>
      <w:bookmarkStart w:id="162" w:name="_Toc186524733"/>
      <w:r>
        <w:t xml:space="preserve">Hình </w:t>
      </w:r>
      <w:r>
        <w:fldChar w:fldCharType="begin"/>
      </w:r>
      <w:r>
        <w:instrText xml:space="preserve"> SEQ Hình \* ARABIC </w:instrText>
      </w:r>
      <w:r>
        <w:fldChar w:fldCharType="separate"/>
      </w:r>
      <w:r w:rsidR="004C622B">
        <w:rPr>
          <w:noProof/>
        </w:rPr>
        <w:t>40</w:t>
      </w:r>
      <w:r>
        <w:rPr>
          <w:noProof/>
        </w:rPr>
        <w:fldChar w:fldCharType="end"/>
      </w:r>
      <w:r>
        <w:t xml:space="preserve"> Giao diện người dùng giáo viên</w:t>
      </w:r>
      <w:bookmarkEnd w:id="161"/>
      <w:bookmarkEnd w:id="162"/>
    </w:p>
    <w:p w14:paraId="39A621EE" w14:textId="77777777" w:rsidR="00F951AB" w:rsidRDefault="00F951AB" w:rsidP="00F951AB">
      <w:pPr>
        <w:jc w:val="center"/>
      </w:pPr>
    </w:p>
    <w:p w14:paraId="35708B0B" w14:textId="77777777" w:rsidR="00F951AB" w:rsidRDefault="00F951AB" w:rsidP="00F951AB">
      <w:pPr>
        <w:keepNext/>
        <w:jc w:val="center"/>
      </w:pPr>
      <w:r w:rsidRPr="001354FE">
        <w:rPr>
          <w:b/>
          <w:bCs/>
          <w:noProof/>
        </w:rPr>
        <w:drawing>
          <wp:inline distT="0" distB="0" distL="0" distR="0" wp14:anchorId="68BF89B7" wp14:editId="17132EEA">
            <wp:extent cx="5400040" cy="1745615"/>
            <wp:effectExtent l="0" t="0" r="0" b="0"/>
            <wp:docPr id="1539361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61425" name="Picture 1" descr="A screenshot of a computer&#10;&#10;Description automatically generated"/>
                    <pic:cNvPicPr/>
                  </pic:nvPicPr>
                  <pic:blipFill>
                    <a:blip r:embed="rId53"/>
                    <a:stretch>
                      <a:fillRect/>
                    </a:stretch>
                  </pic:blipFill>
                  <pic:spPr>
                    <a:xfrm>
                      <a:off x="0" y="0"/>
                      <a:ext cx="5400040" cy="1745615"/>
                    </a:xfrm>
                    <a:prstGeom prst="rect">
                      <a:avLst/>
                    </a:prstGeom>
                  </pic:spPr>
                </pic:pic>
              </a:graphicData>
            </a:graphic>
          </wp:inline>
        </w:drawing>
      </w:r>
    </w:p>
    <w:p w14:paraId="3992E7D5" w14:textId="02D5D1A7" w:rsidR="00F951AB" w:rsidRDefault="00F951AB" w:rsidP="00F951AB">
      <w:pPr>
        <w:pStyle w:val="Caption"/>
        <w:rPr>
          <w:b/>
          <w:bCs/>
        </w:rPr>
      </w:pPr>
      <w:bookmarkStart w:id="163" w:name="_Toc186063664"/>
      <w:bookmarkStart w:id="164" w:name="_Toc186524734"/>
      <w:r>
        <w:t xml:space="preserve">Hình </w:t>
      </w:r>
      <w:r>
        <w:fldChar w:fldCharType="begin"/>
      </w:r>
      <w:r>
        <w:instrText xml:space="preserve"> SEQ Hình \* ARABIC </w:instrText>
      </w:r>
      <w:r>
        <w:fldChar w:fldCharType="separate"/>
      </w:r>
      <w:r w:rsidR="004C622B">
        <w:rPr>
          <w:noProof/>
        </w:rPr>
        <w:t>41</w:t>
      </w:r>
      <w:r>
        <w:rPr>
          <w:noProof/>
        </w:rPr>
        <w:fldChar w:fldCharType="end"/>
      </w:r>
      <w:r>
        <w:t xml:space="preserve"> Giao diện quản lí lớp giảng dạy</w:t>
      </w:r>
      <w:bookmarkEnd w:id="163"/>
      <w:bookmarkEnd w:id="164"/>
    </w:p>
    <w:p w14:paraId="53D4B11E" w14:textId="77777777" w:rsidR="00F951AB" w:rsidRDefault="00F951AB" w:rsidP="00F951AB">
      <w:pPr>
        <w:jc w:val="center"/>
        <w:rPr>
          <w:b/>
          <w:bCs/>
        </w:rPr>
      </w:pPr>
    </w:p>
    <w:p w14:paraId="219BA477" w14:textId="7F873292" w:rsidR="00F951AB" w:rsidRDefault="00FD4AB1" w:rsidP="00F951AB">
      <w:pPr>
        <w:keepNext/>
        <w:jc w:val="center"/>
      </w:pPr>
      <w:r>
        <w:rPr>
          <w:noProof/>
        </w:rPr>
        <w:drawing>
          <wp:inline distT="0" distB="0" distL="0" distR="0" wp14:anchorId="00AC19B5" wp14:editId="4CD9F09B">
            <wp:extent cx="5575935" cy="3140389"/>
            <wp:effectExtent l="0" t="0" r="0" b="0"/>
            <wp:docPr id="2017778989" name="Picture 2017778989" descr="A screenshot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8989" name="Picture 2017778989" descr="A screenshot of a clas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5935" cy="3140389"/>
                    </a:xfrm>
                    <a:prstGeom prst="rect">
                      <a:avLst/>
                    </a:prstGeom>
                  </pic:spPr>
                </pic:pic>
              </a:graphicData>
            </a:graphic>
          </wp:inline>
        </w:drawing>
      </w:r>
    </w:p>
    <w:p w14:paraId="6B013787" w14:textId="1C1D51C8" w:rsidR="00F951AB" w:rsidRDefault="00F951AB" w:rsidP="00F951AB">
      <w:pPr>
        <w:pStyle w:val="Caption"/>
        <w:rPr>
          <w:b/>
          <w:bCs/>
        </w:rPr>
      </w:pPr>
      <w:bookmarkStart w:id="165" w:name="_Toc186063665"/>
      <w:bookmarkStart w:id="166" w:name="_Toc186524735"/>
      <w:r>
        <w:t xml:space="preserve">Hình </w:t>
      </w:r>
      <w:r>
        <w:fldChar w:fldCharType="begin"/>
      </w:r>
      <w:r>
        <w:instrText xml:space="preserve"> SEQ Hình \* ARABIC </w:instrText>
      </w:r>
      <w:r>
        <w:fldChar w:fldCharType="separate"/>
      </w:r>
      <w:r w:rsidR="004C622B">
        <w:rPr>
          <w:noProof/>
        </w:rPr>
        <w:t>42</w:t>
      </w:r>
      <w:r>
        <w:rPr>
          <w:noProof/>
        </w:rPr>
        <w:fldChar w:fldCharType="end"/>
      </w:r>
      <w:r>
        <w:t xml:space="preserve"> Giao diện quản lí sinh viên của giảng viên</w:t>
      </w:r>
      <w:bookmarkEnd w:id="165"/>
      <w:bookmarkEnd w:id="166"/>
    </w:p>
    <w:p w14:paraId="5668CCD8" w14:textId="1AC15A58" w:rsidR="00FD4AB1" w:rsidRDefault="00FD4AB1" w:rsidP="00FD4AB1">
      <w:pPr>
        <w:keepNext/>
      </w:pPr>
      <w:r>
        <w:rPr>
          <w:noProof/>
        </w:rPr>
        <w:drawing>
          <wp:inline distT="0" distB="0" distL="0" distR="0" wp14:anchorId="43679E5F" wp14:editId="06B3A256">
            <wp:extent cx="5581648" cy="3143250"/>
            <wp:effectExtent l="0" t="0" r="0" b="0"/>
            <wp:docPr id="784413162" name="Picture 784413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13162" name="Picture 78441316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48" cy="3143250"/>
                    </a:xfrm>
                    <a:prstGeom prst="rect">
                      <a:avLst/>
                    </a:prstGeom>
                  </pic:spPr>
                </pic:pic>
              </a:graphicData>
            </a:graphic>
          </wp:inline>
        </w:drawing>
      </w:r>
    </w:p>
    <w:p w14:paraId="07BD7D02" w14:textId="077FF3CE" w:rsidR="002C3C82" w:rsidRDefault="00F951AB" w:rsidP="002C3C82">
      <w:pPr>
        <w:pStyle w:val="Caption"/>
      </w:pPr>
      <w:bookmarkStart w:id="167" w:name="_Toc186063666"/>
      <w:bookmarkStart w:id="168" w:name="_Toc186524736"/>
      <w:r>
        <w:t xml:space="preserve">Hình </w:t>
      </w:r>
      <w:r>
        <w:fldChar w:fldCharType="begin"/>
      </w:r>
      <w:r>
        <w:instrText xml:space="preserve"> SEQ Hình \* ARABIC </w:instrText>
      </w:r>
      <w:r>
        <w:fldChar w:fldCharType="separate"/>
      </w:r>
      <w:r w:rsidR="004C622B">
        <w:rPr>
          <w:noProof/>
        </w:rPr>
        <w:t>43</w:t>
      </w:r>
      <w:r>
        <w:rPr>
          <w:noProof/>
        </w:rPr>
        <w:fldChar w:fldCharType="end"/>
      </w:r>
      <w:r>
        <w:t xml:space="preserve"> Giao diện nhập điểm của giáo viên</w:t>
      </w:r>
      <w:bookmarkEnd w:id="167"/>
      <w:bookmarkEnd w:id="168"/>
    </w:p>
    <w:p w14:paraId="3442F76C" w14:textId="2FA20FB5" w:rsidR="002C3C82" w:rsidRPr="002C3C82" w:rsidRDefault="002C3C82" w:rsidP="002239AC">
      <w:pPr>
        <w:pStyle w:val="Heading3"/>
        <w:numPr>
          <w:ilvl w:val="3"/>
          <w:numId w:val="76"/>
        </w:numPr>
      </w:pPr>
      <w:bookmarkStart w:id="169" w:name="_Toc186063625"/>
      <w:bookmarkStart w:id="170" w:name="_Toc186524680"/>
      <w:r w:rsidRPr="00651BD7">
        <w:t xml:space="preserve">Chức năng của </w:t>
      </w:r>
      <w:r>
        <w:t>sinh viên</w:t>
      </w:r>
      <w:bookmarkEnd w:id="169"/>
      <w:bookmarkEnd w:id="170"/>
    </w:p>
    <w:p w14:paraId="028FB737" w14:textId="77777777" w:rsidR="002C3C82" w:rsidRDefault="009C0D58" w:rsidP="002C3C82">
      <w:pPr>
        <w:pStyle w:val="Caption"/>
        <w:keepNext/>
      </w:pPr>
      <w:r>
        <w:rPr>
          <w:noProof/>
        </w:rPr>
        <w:drawing>
          <wp:inline distT="0" distB="0" distL="0" distR="0" wp14:anchorId="061CE239" wp14:editId="3AF62F3A">
            <wp:extent cx="5581648" cy="3143250"/>
            <wp:effectExtent l="0" t="0" r="0" b="0"/>
            <wp:docPr id="1615536340" name="Picture 1615536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36340" name="Picture 1615536340"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48" cy="3143250"/>
                    </a:xfrm>
                    <a:prstGeom prst="rect">
                      <a:avLst/>
                    </a:prstGeom>
                  </pic:spPr>
                </pic:pic>
              </a:graphicData>
            </a:graphic>
          </wp:inline>
        </w:drawing>
      </w:r>
    </w:p>
    <w:p w14:paraId="1A844E8E" w14:textId="0F2F2DE6" w:rsidR="002C3C82" w:rsidRDefault="002C3C82" w:rsidP="002C3C82">
      <w:pPr>
        <w:pStyle w:val="Caption"/>
        <w:rPr>
          <w:b/>
          <w:bCs/>
        </w:rPr>
      </w:pPr>
      <w:bookmarkStart w:id="171" w:name="_Toc186524737"/>
      <w:r>
        <w:t xml:space="preserve">Hình </w:t>
      </w:r>
      <w:r>
        <w:fldChar w:fldCharType="begin"/>
      </w:r>
      <w:r>
        <w:instrText xml:space="preserve"> SEQ Hình \* ARABIC </w:instrText>
      </w:r>
      <w:r>
        <w:fldChar w:fldCharType="separate"/>
      </w:r>
      <w:r w:rsidR="004C622B">
        <w:rPr>
          <w:noProof/>
        </w:rPr>
        <w:t>44</w:t>
      </w:r>
      <w:r>
        <w:fldChar w:fldCharType="end"/>
      </w:r>
      <w:r>
        <w:t xml:space="preserve"> Giao diện hiển thị của sinh viên</w:t>
      </w:r>
      <w:bookmarkEnd w:id="171"/>
    </w:p>
    <w:p w14:paraId="058F2299" w14:textId="77777777" w:rsidR="00E3796A" w:rsidRDefault="009C0D58" w:rsidP="00E3796A">
      <w:pPr>
        <w:pStyle w:val="Caption"/>
        <w:keepNext/>
      </w:pPr>
      <w:r>
        <w:rPr>
          <w:noProof/>
        </w:rPr>
        <w:drawing>
          <wp:inline distT="0" distB="0" distL="0" distR="0" wp14:anchorId="54A10A9A" wp14:editId="2547C193">
            <wp:extent cx="5581648" cy="3143250"/>
            <wp:effectExtent l="0" t="0" r="0" b="0"/>
            <wp:docPr id="517901699" name="Picture 51790169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1699" name="Picture 517901699" descr="A screenshot of a calenda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1648" cy="3143250"/>
                    </a:xfrm>
                    <a:prstGeom prst="rect">
                      <a:avLst/>
                    </a:prstGeom>
                  </pic:spPr>
                </pic:pic>
              </a:graphicData>
            </a:graphic>
          </wp:inline>
        </w:drawing>
      </w:r>
    </w:p>
    <w:p w14:paraId="781A2D93" w14:textId="0A5B85C2" w:rsidR="002C3C82" w:rsidRDefault="00E3796A" w:rsidP="00E3796A">
      <w:pPr>
        <w:pStyle w:val="Caption"/>
      </w:pPr>
      <w:bookmarkStart w:id="172" w:name="_Toc186524738"/>
      <w:r>
        <w:t xml:space="preserve">Hình </w:t>
      </w:r>
      <w:r>
        <w:fldChar w:fldCharType="begin"/>
      </w:r>
      <w:r>
        <w:instrText xml:space="preserve"> SEQ Hình \* ARABIC </w:instrText>
      </w:r>
      <w:r>
        <w:fldChar w:fldCharType="separate"/>
      </w:r>
      <w:r w:rsidR="004C622B">
        <w:rPr>
          <w:noProof/>
        </w:rPr>
        <w:t>45</w:t>
      </w:r>
      <w:r>
        <w:fldChar w:fldCharType="end"/>
      </w:r>
      <w:r>
        <w:t xml:space="preserve"> </w:t>
      </w:r>
      <w:r w:rsidRPr="00E62D78">
        <w:t>Thời khoá biểu cho sinh viên</w:t>
      </w:r>
      <w:bookmarkEnd w:id="172"/>
    </w:p>
    <w:p w14:paraId="7ECEE2E0" w14:textId="670794C2" w:rsidR="002C3C82" w:rsidRDefault="009C0D58" w:rsidP="002C3C82">
      <w:pPr>
        <w:pStyle w:val="Caption"/>
        <w:keepNext/>
      </w:pPr>
      <w:r>
        <w:rPr>
          <w:noProof/>
        </w:rPr>
        <w:drawing>
          <wp:inline distT="0" distB="0" distL="0" distR="0" wp14:anchorId="1A0ABA41" wp14:editId="16587F0B">
            <wp:extent cx="5594333" cy="3150393"/>
            <wp:effectExtent l="0" t="0" r="0" b="0"/>
            <wp:docPr id="303260434" name="Picture 3032604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60434" name="Picture 30326043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5176" cy="3162131"/>
                    </a:xfrm>
                    <a:prstGeom prst="rect">
                      <a:avLst/>
                    </a:prstGeom>
                  </pic:spPr>
                </pic:pic>
              </a:graphicData>
            </a:graphic>
          </wp:inline>
        </w:drawing>
      </w:r>
    </w:p>
    <w:p w14:paraId="61E29805" w14:textId="258C251B" w:rsidR="002C3C82" w:rsidRDefault="002C3C82" w:rsidP="002C3C82">
      <w:pPr>
        <w:pStyle w:val="Caption"/>
      </w:pPr>
      <w:bookmarkStart w:id="173" w:name="_Toc186524739"/>
      <w:r>
        <w:t xml:space="preserve">Hình </w:t>
      </w:r>
      <w:r>
        <w:fldChar w:fldCharType="begin"/>
      </w:r>
      <w:r>
        <w:instrText xml:space="preserve"> SEQ Hình \* ARABIC </w:instrText>
      </w:r>
      <w:r>
        <w:fldChar w:fldCharType="separate"/>
      </w:r>
      <w:r w:rsidR="004C622B">
        <w:rPr>
          <w:noProof/>
        </w:rPr>
        <w:t>46</w:t>
      </w:r>
      <w:r>
        <w:fldChar w:fldCharType="end"/>
      </w:r>
      <w:r>
        <w:t xml:space="preserve"> Giao diện hiển thị điểm số của sinh viên</w:t>
      </w:r>
      <w:bookmarkEnd w:id="173"/>
    </w:p>
    <w:p w14:paraId="3339D920" w14:textId="77777777" w:rsidR="002C3C82" w:rsidRDefault="009C0D58" w:rsidP="002C3C82">
      <w:pPr>
        <w:pStyle w:val="Caption"/>
        <w:keepNext/>
      </w:pPr>
      <w:r>
        <w:rPr>
          <w:noProof/>
        </w:rPr>
        <w:drawing>
          <wp:inline distT="0" distB="0" distL="0" distR="0" wp14:anchorId="6B92F153" wp14:editId="3DB35EC7">
            <wp:extent cx="5581648" cy="3143250"/>
            <wp:effectExtent l="0" t="0" r="0" b="0"/>
            <wp:docPr id="1073220108" name="Picture 1073220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20108" name="Picture 1073220108"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1648" cy="3143250"/>
                    </a:xfrm>
                    <a:prstGeom prst="rect">
                      <a:avLst/>
                    </a:prstGeom>
                  </pic:spPr>
                </pic:pic>
              </a:graphicData>
            </a:graphic>
          </wp:inline>
        </w:drawing>
      </w:r>
    </w:p>
    <w:p w14:paraId="4D4B7212" w14:textId="37E37A62" w:rsidR="002C3C82" w:rsidRDefault="002C3C82" w:rsidP="002C3C82">
      <w:pPr>
        <w:pStyle w:val="Caption"/>
      </w:pPr>
      <w:bookmarkStart w:id="174" w:name="_Toc186524740"/>
      <w:r>
        <w:t xml:space="preserve">Hình </w:t>
      </w:r>
      <w:r>
        <w:fldChar w:fldCharType="begin"/>
      </w:r>
      <w:r>
        <w:instrText xml:space="preserve"> SEQ Hình \* ARABIC </w:instrText>
      </w:r>
      <w:r>
        <w:fldChar w:fldCharType="separate"/>
      </w:r>
      <w:r w:rsidR="004C622B">
        <w:rPr>
          <w:noProof/>
        </w:rPr>
        <w:t>47</w:t>
      </w:r>
      <w:r>
        <w:fldChar w:fldCharType="end"/>
      </w:r>
      <w:r>
        <w:t xml:space="preserve"> Giao diện đăng kí khoá học</w:t>
      </w:r>
      <w:bookmarkEnd w:id="174"/>
    </w:p>
    <w:p w14:paraId="52446073" w14:textId="77777777" w:rsidR="002C3C82" w:rsidRDefault="009C0D58" w:rsidP="002C3C82">
      <w:pPr>
        <w:pStyle w:val="Caption"/>
        <w:keepNext/>
      </w:pPr>
      <w:r>
        <w:rPr>
          <w:noProof/>
        </w:rPr>
        <w:drawing>
          <wp:inline distT="0" distB="0" distL="0" distR="0" wp14:anchorId="7ADFC241" wp14:editId="2822D10B">
            <wp:extent cx="5581648" cy="3143250"/>
            <wp:effectExtent l="0" t="0" r="0" b="0"/>
            <wp:docPr id="583497549" name="Picture 5834975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97549" name="Picture 583497549"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1648" cy="3143250"/>
                    </a:xfrm>
                    <a:prstGeom prst="rect">
                      <a:avLst/>
                    </a:prstGeom>
                  </pic:spPr>
                </pic:pic>
              </a:graphicData>
            </a:graphic>
          </wp:inline>
        </w:drawing>
      </w:r>
    </w:p>
    <w:p w14:paraId="3E5BBA21" w14:textId="0DCD92D5" w:rsidR="009C0D58" w:rsidRPr="002C3C82" w:rsidRDefault="002C3C82" w:rsidP="002C3C82">
      <w:pPr>
        <w:pStyle w:val="Caption"/>
      </w:pPr>
      <w:bookmarkStart w:id="175" w:name="_Toc186524741"/>
      <w:r>
        <w:t xml:space="preserve">Hình </w:t>
      </w:r>
      <w:r>
        <w:fldChar w:fldCharType="begin"/>
      </w:r>
      <w:r>
        <w:instrText xml:space="preserve"> SEQ Hình \* ARABIC </w:instrText>
      </w:r>
      <w:r>
        <w:fldChar w:fldCharType="separate"/>
      </w:r>
      <w:r w:rsidR="004C622B">
        <w:rPr>
          <w:noProof/>
        </w:rPr>
        <w:t>48</w:t>
      </w:r>
      <w:r>
        <w:fldChar w:fldCharType="end"/>
      </w:r>
      <w:r>
        <w:t xml:space="preserve"> Giao diện hiển thị các lớp đã đăng kí</w:t>
      </w:r>
      <w:bookmarkEnd w:id="175"/>
    </w:p>
    <w:p w14:paraId="76E30017" w14:textId="77777777" w:rsidR="00A11430" w:rsidRPr="00A11430" w:rsidRDefault="00A11430" w:rsidP="00A11430"/>
    <w:p w14:paraId="0307096B" w14:textId="77777777" w:rsidR="00921BAF" w:rsidRDefault="00921BAF" w:rsidP="002239AC">
      <w:pPr>
        <w:pStyle w:val="Heading2"/>
        <w:numPr>
          <w:ilvl w:val="1"/>
          <w:numId w:val="76"/>
        </w:numPr>
      </w:pPr>
      <w:bookmarkStart w:id="176" w:name="_Toc510882214"/>
      <w:bookmarkStart w:id="177" w:name="_Toc186524681"/>
      <w:r>
        <w:t>Kiểm thử</w:t>
      </w:r>
      <w:bookmarkEnd w:id="176"/>
      <w:bookmarkEnd w:id="177"/>
    </w:p>
    <w:p w14:paraId="502BF476" w14:textId="0DAEE3CF" w:rsidR="00EE6249" w:rsidRDefault="00EE6249" w:rsidP="002239AC">
      <w:pPr>
        <w:pStyle w:val="Heading3"/>
        <w:numPr>
          <w:ilvl w:val="2"/>
          <w:numId w:val="76"/>
        </w:numPr>
      </w:pPr>
      <w:bookmarkStart w:id="178" w:name="_Toc186524682"/>
      <w:r>
        <w:t>Ch</w:t>
      </w:r>
      <w:r w:rsidR="00F524BA">
        <w:t>ức</w:t>
      </w:r>
      <w:r w:rsidR="004F7AD6">
        <w:t xml:space="preserve"> năng quản lí thông tin </w:t>
      </w:r>
      <w:r w:rsidR="00D34CFB">
        <w:t>sinh viên</w:t>
      </w:r>
      <w:bookmarkEnd w:id="178"/>
    </w:p>
    <w:p w14:paraId="37A45C4D" w14:textId="69CF5753" w:rsidR="006E1574" w:rsidRDefault="001123C9" w:rsidP="00912A3D">
      <w:pPr>
        <w:pStyle w:val="Heading5"/>
        <w:numPr>
          <w:ilvl w:val="0"/>
          <w:numId w:val="55"/>
        </w:numPr>
        <w:rPr>
          <w:sz w:val="26"/>
          <w:szCs w:val="26"/>
        </w:rPr>
      </w:pPr>
      <w:r>
        <w:rPr>
          <w:sz w:val="26"/>
          <w:szCs w:val="26"/>
        </w:rPr>
        <w:t xml:space="preserve">Thêm giảng viên mới </w:t>
      </w:r>
    </w:p>
    <w:p w14:paraId="712B5448" w14:textId="0E039E54" w:rsidR="006E1574" w:rsidRDefault="00023FFD" w:rsidP="00DF6476">
      <w:r w:rsidRPr="00DF6476">
        <w:rPr>
          <w:b/>
          <w:bCs/>
        </w:rPr>
        <w:t xml:space="preserve">Kỹ thuật kiểm thử: </w:t>
      </w:r>
      <w:r>
        <w:t>Kiểm</w:t>
      </w:r>
      <w:r w:rsidR="009641CE">
        <w:t xml:space="preserve"> thử hộp đen với kĩ thuật </w:t>
      </w:r>
      <w:r w:rsidR="00102ED2">
        <w:t>phân vùng tương đương</w:t>
      </w:r>
    </w:p>
    <w:p w14:paraId="5F728EB0" w14:textId="2C309409" w:rsidR="00102ED2" w:rsidRPr="00DF6476" w:rsidRDefault="00EB3E45" w:rsidP="00DF6476">
      <w:pPr>
        <w:rPr>
          <w:b/>
          <w:bCs/>
        </w:rPr>
      </w:pPr>
      <w:r w:rsidRPr="00DF6476">
        <w:rPr>
          <w:b/>
          <w:bCs/>
        </w:rPr>
        <w:t>Phân vùng dữ liệu:</w:t>
      </w:r>
    </w:p>
    <w:p w14:paraId="4BAAC499" w14:textId="275B8CBA" w:rsidR="00DF6476" w:rsidRPr="00DF6476" w:rsidRDefault="00DF6476" w:rsidP="00912A3D">
      <w:pPr>
        <w:pStyle w:val="ListParagraph"/>
        <w:numPr>
          <w:ilvl w:val="0"/>
          <w:numId w:val="5"/>
        </w:numPr>
      </w:pPr>
      <w:r w:rsidRPr="00DF6476">
        <w:t>Hợp lệ:</w:t>
      </w:r>
    </w:p>
    <w:p w14:paraId="7144FFEA" w14:textId="276483BB" w:rsidR="00DF6476" w:rsidRPr="00DF6476" w:rsidRDefault="00DF6476" w:rsidP="00912A3D">
      <w:pPr>
        <w:pStyle w:val="ListParagraph"/>
        <w:numPr>
          <w:ilvl w:val="1"/>
          <w:numId w:val="5"/>
        </w:numPr>
      </w:pPr>
      <w:r w:rsidRPr="00DF6476">
        <w:t>Teacher ID: Số nguyên, không rỗng (VD: 12345).</w:t>
      </w:r>
    </w:p>
    <w:p w14:paraId="7F1AA825" w14:textId="40526AE1" w:rsidR="00DF6476" w:rsidRPr="00DF6476" w:rsidRDefault="00DF6476" w:rsidP="00912A3D">
      <w:pPr>
        <w:pStyle w:val="ListParagraph"/>
        <w:numPr>
          <w:ilvl w:val="1"/>
          <w:numId w:val="5"/>
        </w:numPr>
      </w:pPr>
      <w:r w:rsidRPr="00DF6476">
        <w:t>Name: Chuỗi ký tự hợp lệ, không rỗng (VD: Nguyễn Văn A).</w:t>
      </w:r>
    </w:p>
    <w:p w14:paraId="73027E02" w14:textId="1E74D15B" w:rsidR="00DF6476" w:rsidRDefault="00DF6476" w:rsidP="00912A3D">
      <w:pPr>
        <w:pStyle w:val="ListParagraph"/>
        <w:numPr>
          <w:ilvl w:val="1"/>
          <w:numId w:val="5"/>
        </w:numPr>
      </w:pPr>
      <w:r w:rsidRPr="00DF6476">
        <w:t xml:space="preserve">Faculty: </w:t>
      </w:r>
      <w:r w:rsidR="00616B85" w:rsidRPr="00DF6476">
        <w:t xml:space="preserve">Chuỗi ký tự hợp lệ, không rỗng </w:t>
      </w:r>
      <w:r w:rsidRPr="00DF6476">
        <w:t>(VD: CNTT, Toán).</w:t>
      </w:r>
    </w:p>
    <w:p w14:paraId="00D950F4" w14:textId="1B7F274E" w:rsidR="00DF6476" w:rsidRPr="00DF6476" w:rsidRDefault="00DF6476" w:rsidP="00912A3D">
      <w:pPr>
        <w:pStyle w:val="ListParagraph"/>
        <w:numPr>
          <w:ilvl w:val="1"/>
          <w:numId w:val="5"/>
        </w:numPr>
      </w:pPr>
      <w:r w:rsidRPr="00DF6476">
        <w:t xml:space="preserve">Email: Đúng định dạng (VD: </w:t>
      </w:r>
      <w:hyperlink r:id="rId61" w:history="1">
        <w:r w:rsidR="00D02E4F" w:rsidRPr="006D187B">
          <w:rPr>
            <w:rStyle w:val="Hyperlink"/>
          </w:rPr>
          <w:t>teacher@domain.com</w:t>
        </w:r>
      </w:hyperlink>
      <w:r w:rsidRPr="00DF6476">
        <w:t>).</w:t>
      </w:r>
    </w:p>
    <w:p w14:paraId="2C035FE2" w14:textId="48EDE946" w:rsidR="00DF6476" w:rsidRPr="00DF6476" w:rsidRDefault="00DF6476" w:rsidP="00912A3D">
      <w:pPr>
        <w:pStyle w:val="ListParagraph"/>
        <w:numPr>
          <w:ilvl w:val="0"/>
          <w:numId w:val="5"/>
        </w:numPr>
      </w:pPr>
      <w:r w:rsidRPr="00DF6476">
        <w:t>Không hợp lệ:</w:t>
      </w:r>
    </w:p>
    <w:p w14:paraId="18822045" w14:textId="7889C4C3" w:rsidR="00DF6476" w:rsidRPr="00DF6476" w:rsidRDefault="00DF6476" w:rsidP="00912A3D">
      <w:pPr>
        <w:pStyle w:val="ListParagraph"/>
        <w:numPr>
          <w:ilvl w:val="1"/>
          <w:numId w:val="5"/>
        </w:numPr>
      </w:pPr>
      <w:r w:rsidRPr="00DF6476">
        <w:t>Teacher ID: Rỗng, chứa ký tự đặc biệt (VD: "", "123@", "-456").</w:t>
      </w:r>
    </w:p>
    <w:p w14:paraId="531CBAC3" w14:textId="2A4E9D12" w:rsidR="00DF6476" w:rsidRPr="00DF6476" w:rsidRDefault="00DF6476" w:rsidP="00912A3D">
      <w:pPr>
        <w:pStyle w:val="ListParagraph"/>
        <w:numPr>
          <w:ilvl w:val="1"/>
          <w:numId w:val="5"/>
        </w:numPr>
      </w:pPr>
      <w:r w:rsidRPr="00DF6476">
        <w:t>Name: Rỗng, chứa ký tự không hợp lệ (VD: "", "!@#$%^").</w:t>
      </w:r>
    </w:p>
    <w:p w14:paraId="1035BC2C" w14:textId="56F5DDB2" w:rsidR="00DF6476" w:rsidRPr="00DF6476" w:rsidRDefault="00DF6476" w:rsidP="00912A3D">
      <w:pPr>
        <w:pStyle w:val="ListParagraph"/>
        <w:numPr>
          <w:ilvl w:val="1"/>
          <w:numId w:val="5"/>
        </w:numPr>
      </w:pPr>
      <w:r w:rsidRPr="00DF6476">
        <w:t xml:space="preserve">Faculty: </w:t>
      </w:r>
      <w:r w:rsidR="00616B85" w:rsidRPr="00DF6476">
        <w:t>Rỗng, chứa ký tự không hợp lệ (VD: "", "!@#$%^").</w:t>
      </w:r>
      <w:r w:rsidRPr="00DF6476">
        <w:t>.</w:t>
      </w:r>
    </w:p>
    <w:p w14:paraId="04569451" w14:textId="6DFE1926" w:rsidR="00EB3E45" w:rsidRDefault="00DF6476" w:rsidP="00912A3D">
      <w:pPr>
        <w:pStyle w:val="ListParagraph"/>
        <w:numPr>
          <w:ilvl w:val="1"/>
          <w:numId w:val="5"/>
        </w:numPr>
      </w:pPr>
      <w:r w:rsidRPr="00DF6476">
        <w:t>Email: Sai định dạng (VD: "abc.com", "@domain.com", "abc@").</w:t>
      </w:r>
    </w:p>
    <w:p w14:paraId="66C1C579" w14:textId="7DBB0D38" w:rsidR="00A11446" w:rsidRDefault="00A11446" w:rsidP="00A11446">
      <w:pPr>
        <w:rPr>
          <w:b/>
          <w:bCs/>
        </w:rPr>
      </w:pPr>
      <w:r w:rsidRPr="00A11446">
        <w:rPr>
          <w:b/>
          <w:bCs/>
        </w:rPr>
        <w:t>Test case:</w:t>
      </w:r>
    </w:p>
    <w:tbl>
      <w:tblPr>
        <w:tblStyle w:val="TableGrid"/>
        <w:tblW w:w="8913" w:type="dxa"/>
        <w:tblLook w:val="04A0" w:firstRow="1" w:lastRow="0" w:firstColumn="1" w:lastColumn="0" w:noHBand="0" w:noVBand="1"/>
      </w:tblPr>
      <w:tblGrid>
        <w:gridCol w:w="1129"/>
        <w:gridCol w:w="3170"/>
        <w:gridCol w:w="3602"/>
        <w:gridCol w:w="1012"/>
      </w:tblGrid>
      <w:tr w:rsidR="00D73A1C" w:rsidRPr="00D73A1C" w14:paraId="4FAB8D60" w14:textId="77777777" w:rsidTr="221C5216">
        <w:trPr>
          <w:cnfStyle w:val="100000000000" w:firstRow="1" w:lastRow="0" w:firstColumn="0" w:lastColumn="0" w:oddVBand="0" w:evenVBand="0" w:oddHBand="0" w:evenHBand="0" w:firstRowFirstColumn="0" w:firstRowLastColumn="0" w:lastRowFirstColumn="0" w:lastRowLastColumn="0"/>
        </w:trPr>
        <w:tc>
          <w:tcPr>
            <w:tcW w:w="1129" w:type="dxa"/>
            <w:shd w:val="clear" w:color="auto" w:fill="D0CECE" w:themeFill="background2" w:themeFillShade="E6"/>
            <w:hideMark/>
          </w:tcPr>
          <w:p w14:paraId="10D4A100" w14:textId="77777777" w:rsidR="00D73A1C" w:rsidRPr="00D73A1C" w:rsidRDefault="00D73A1C" w:rsidP="003F7E15">
            <w:pPr>
              <w:spacing w:before="0" w:after="0" w:line="240" w:lineRule="auto"/>
              <w:jc w:val="center"/>
              <w:rPr>
                <w:color w:val="000000"/>
                <w:lang w:val="en-US"/>
              </w:rPr>
            </w:pPr>
            <w:r w:rsidRPr="00D73A1C">
              <w:rPr>
                <w:color w:val="000000"/>
                <w:lang w:val="en-US"/>
              </w:rPr>
              <w:t>Test Case ID</w:t>
            </w:r>
          </w:p>
        </w:tc>
        <w:tc>
          <w:tcPr>
            <w:tcW w:w="3170" w:type="dxa"/>
            <w:shd w:val="clear" w:color="auto" w:fill="D0CECE" w:themeFill="background2" w:themeFillShade="E6"/>
            <w:hideMark/>
          </w:tcPr>
          <w:p w14:paraId="48313040" w14:textId="77777777" w:rsidR="00D73A1C" w:rsidRPr="00D73A1C" w:rsidRDefault="00D73A1C" w:rsidP="003F7E15">
            <w:pPr>
              <w:spacing w:before="0" w:after="0" w:line="240" w:lineRule="auto"/>
              <w:jc w:val="center"/>
              <w:rPr>
                <w:color w:val="000000"/>
                <w:lang w:val="en-US"/>
              </w:rPr>
            </w:pPr>
            <w:r w:rsidRPr="00D73A1C">
              <w:rPr>
                <w:color w:val="000000"/>
                <w:lang w:val="en-US"/>
              </w:rPr>
              <w:t>Input</w:t>
            </w:r>
          </w:p>
        </w:tc>
        <w:tc>
          <w:tcPr>
            <w:tcW w:w="3602" w:type="dxa"/>
            <w:shd w:val="clear" w:color="auto" w:fill="D0CECE" w:themeFill="background2" w:themeFillShade="E6"/>
            <w:hideMark/>
          </w:tcPr>
          <w:p w14:paraId="2214EA62" w14:textId="77777777" w:rsidR="00D73A1C" w:rsidRPr="00D73A1C" w:rsidRDefault="00D73A1C" w:rsidP="003F7E15">
            <w:pPr>
              <w:spacing w:before="0" w:after="0" w:line="240" w:lineRule="auto"/>
              <w:jc w:val="center"/>
              <w:rPr>
                <w:color w:val="000000"/>
                <w:lang w:val="en-US"/>
              </w:rPr>
            </w:pPr>
            <w:r w:rsidRPr="00D73A1C">
              <w:rPr>
                <w:color w:val="000000"/>
                <w:lang w:val="en-US"/>
              </w:rPr>
              <w:t>Expected Output</w:t>
            </w:r>
          </w:p>
        </w:tc>
        <w:tc>
          <w:tcPr>
            <w:tcW w:w="1012" w:type="dxa"/>
            <w:shd w:val="clear" w:color="auto" w:fill="D0CECE" w:themeFill="background2" w:themeFillShade="E6"/>
            <w:hideMark/>
          </w:tcPr>
          <w:p w14:paraId="177070FE" w14:textId="77777777" w:rsidR="00D73A1C" w:rsidRPr="00D73A1C" w:rsidRDefault="00D73A1C" w:rsidP="003F7E15">
            <w:pPr>
              <w:spacing w:before="0" w:after="0" w:line="240" w:lineRule="auto"/>
              <w:jc w:val="center"/>
              <w:rPr>
                <w:color w:val="000000"/>
                <w:lang w:val="en-US"/>
              </w:rPr>
            </w:pPr>
            <w:r w:rsidRPr="00D73A1C">
              <w:rPr>
                <w:color w:val="000000"/>
                <w:lang w:val="en-US"/>
              </w:rPr>
              <w:t>Result</w:t>
            </w:r>
          </w:p>
        </w:tc>
      </w:tr>
      <w:tr w:rsidR="00D73A1C" w:rsidRPr="00D73A1C" w14:paraId="2D347FC2" w14:textId="77777777" w:rsidTr="221C5216">
        <w:tc>
          <w:tcPr>
            <w:tcW w:w="1129" w:type="dxa"/>
            <w:vMerge w:val="restart"/>
            <w:hideMark/>
          </w:tcPr>
          <w:p w14:paraId="035B7232" w14:textId="179F627E" w:rsidR="00D73A1C" w:rsidRPr="00D73A1C" w:rsidRDefault="00D73A1C" w:rsidP="00D73A1C">
            <w:pPr>
              <w:spacing w:before="0" w:after="0" w:line="240" w:lineRule="auto"/>
              <w:jc w:val="left"/>
              <w:rPr>
                <w:color w:val="000000"/>
                <w:lang w:val="en-US"/>
              </w:rPr>
            </w:pPr>
            <w:r w:rsidRPr="00EA00B7">
              <w:t>TC01</w:t>
            </w:r>
          </w:p>
        </w:tc>
        <w:tc>
          <w:tcPr>
            <w:tcW w:w="3170" w:type="dxa"/>
            <w:hideMark/>
          </w:tcPr>
          <w:p w14:paraId="6638A53B" w14:textId="7C08D1F6" w:rsidR="00D73A1C" w:rsidRPr="00D73A1C" w:rsidRDefault="00D73A1C" w:rsidP="00D73A1C">
            <w:pPr>
              <w:spacing w:before="0" w:after="0" w:line="240" w:lineRule="auto"/>
              <w:jc w:val="left"/>
              <w:rPr>
                <w:color w:val="000000"/>
                <w:lang w:val="en-US"/>
              </w:rPr>
            </w:pPr>
            <w:r w:rsidRPr="00EA00B7">
              <w:t>Teacher ID: 12345</w:t>
            </w:r>
          </w:p>
        </w:tc>
        <w:tc>
          <w:tcPr>
            <w:tcW w:w="3602" w:type="dxa"/>
            <w:vMerge w:val="restart"/>
            <w:hideMark/>
          </w:tcPr>
          <w:p w14:paraId="2627A3B3" w14:textId="35A64777" w:rsidR="00D73A1C" w:rsidRPr="00D73A1C" w:rsidRDefault="00D73A1C" w:rsidP="00D73A1C">
            <w:pPr>
              <w:spacing w:before="0" w:after="0" w:line="240" w:lineRule="auto"/>
              <w:jc w:val="left"/>
              <w:rPr>
                <w:color w:val="000000"/>
                <w:lang w:val="en-US"/>
              </w:rPr>
            </w:pPr>
            <w:r w:rsidRPr="00EA00B7">
              <w:t>Thêm thành công.</w:t>
            </w:r>
          </w:p>
        </w:tc>
        <w:tc>
          <w:tcPr>
            <w:tcW w:w="1012" w:type="dxa"/>
            <w:vMerge w:val="restart"/>
            <w:hideMark/>
          </w:tcPr>
          <w:p w14:paraId="59BFC6A5" w14:textId="5BA9B2EB" w:rsidR="00D73A1C" w:rsidRPr="00D73A1C" w:rsidRDefault="00D73A1C" w:rsidP="00D73A1C">
            <w:pPr>
              <w:spacing w:before="0" w:after="0" w:line="240" w:lineRule="auto"/>
              <w:jc w:val="left"/>
              <w:rPr>
                <w:color w:val="000000"/>
                <w:lang w:val="en-US"/>
              </w:rPr>
            </w:pPr>
            <w:r w:rsidRPr="00EA00B7">
              <w:t>PASS</w:t>
            </w:r>
          </w:p>
        </w:tc>
      </w:tr>
      <w:tr w:rsidR="00D73A1C" w:rsidRPr="00D73A1C" w14:paraId="216DECB0" w14:textId="77777777" w:rsidTr="221C5216">
        <w:tc>
          <w:tcPr>
            <w:tcW w:w="1129" w:type="dxa"/>
            <w:vMerge/>
            <w:hideMark/>
          </w:tcPr>
          <w:p w14:paraId="52160AD2" w14:textId="77777777" w:rsidR="00D73A1C" w:rsidRPr="00D73A1C" w:rsidRDefault="00D73A1C" w:rsidP="00D73A1C">
            <w:pPr>
              <w:spacing w:before="0" w:after="0" w:line="240" w:lineRule="auto"/>
              <w:jc w:val="left"/>
              <w:rPr>
                <w:color w:val="000000"/>
                <w:lang w:val="en-US"/>
              </w:rPr>
            </w:pPr>
          </w:p>
        </w:tc>
        <w:tc>
          <w:tcPr>
            <w:tcW w:w="3170" w:type="dxa"/>
            <w:hideMark/>
          </w:tcPr>
          <w:p w14:paraId="32A9EFDC" w14:textId="318620F0" w:rsidR="00D73A1C" w:rsidRPr="00D73A1C" w:rsidRDefault="00D73A1C" w:rsidP="00D73A1C">
            <w:pPr>
              <w:spacing w:before="0" w:after="0" w:line="240" w:lineRule="auto"/>
              <w:jc w:val="left"/>
              <w:rPr>
                <w:color w:val="000000"/>
                <w:lang w:val="en-US"/>
              </w:rPr>
            </w:pPr>
            <w:r w:rsidRPr="00EA00B7">
              <w:t>Name: Nguyễn Văn A</w:t>
            </w:r>
          </w:p>
        </w:tc>
        <w:tc>
          <w:tcPr>
            <w:tcW w:w="3602" w:type="dxa"/>
            <w:vMerge/>
            <w:hideMark/>
          </w:tcPr>
          <w:p w14:paraId="3C638F08" w14:textId="77777777" w:rsidR="00D73A1C" w:rsidRPr="00D73A1C" w:rsidRDefault="00D73A1C" w:rsidP="00D73A1C">
            <w:pPr>
              <w:spacing w:before="0" w:after="0" w:line="240" w:lineRule="auto"/>
              <w:jc w:val="left"/>
              <w:rPr>
                <w:color w:val="000000"/>
                <w:lang w:val="en-US"/>
              </w:rPr>
            </w:pPr>
          </w:p>
        </w:tc>
        <w:tc>
          <w:tcPr>
            <w:tcW w:w="1012" w:type="dxa"/>
            <w:vMerge/>
            <w:hideMark/>
          </w:tcPr>
          <w:p w14:paraId="52730404" w14:textId="77777777" w:rsidR="00D73A1C" w:rsidRPr="00D73A1C" w:rsidRDefault="00D73A1C" w:rsidP="00D73A1C">
            <w:pPr>
              <w:spacing w:before="0" w:after="0" w:line="240" w:lineRule="auto"/>
              <w:jc w:val="left"/>
              <w:rPr>
                <w:lang w:val="en-US"/>
              </w:rPr>
            </w:pPr>
          </w:p>
        </w:tc>
      </w:tr>
      <w:tr w:rsidR="00D73A1C" w:rsidRPr="00D73A1C" w14:paraId="7A0825E4" w14:textId="77777777" w:rsidTr="221C5216">
        <w:tc>
          <w:tcPr>
            <w:tcW w:w="1129" w:type="dxa"/>
            <w:vMerge/>
          </w:tcPr>
          <w:p w14:paraId="22B2FAC7" w14:textId="77777777" w:rsidR="00D73A1C" w:rsidRPr="00D73A1C" w:rsidRDefault="00D73A1C" w:rsidP="00D73A1C">
            <w:pPr>
              <w:spacing w:before="0" w:after="0" w:line="240" w:lineRule="auto"/>
              <w:jc w:val="left"/>
              <w:rPr>
                <w:color w:val="000000"/>
                <w:lang w:val="en-US"/>
              </w:rPr>
            </w:pPr>
          </w:p>
        </w:tc>
        <w:tc>
          <w:tcPr>
            <w:tcW w:w="3170" w:type="dxa"/>
          </w:tcPr>
          <w:p w14:paraId="474B7990" w14:textId="4F9DDF4A" w:rsidR="00D73A1C" w:rsidRPr="00D73A1C" w:rsidRDefault="00D73A1C" w:rsidP="00D73A1C">
            <w:pPr>
              <w:spacing w:before="0" w:after="0" w:line="240" w:lineRule="auto"/>
              <w:jc w:val="left"/>
              <w:rPr>
                <w:color w:val="000000"/>
                <w:lang w:val="en-US"/>
              </w:rPr>
            </w:pPr>
            <w:r w:rsidRPr="00EA00B7">
              <w:t xml:space="preserve">Faculty: </w:t>
            </w:r>
            <w:r>
              <w:t>Khoa học máy tính</w:t>
            </w:r>
          </w:p>
        </w:tc>
        <w:tc>
          <w:tcPr>
            <w:tcW w:w="3602" w:type="dxa"/>
            <w:vMerge/>
          </w:tcPr>
          <w:p w14:paraId="358357EA" w14:textId="77777777" w:rsidR="00D73A1C" w:rsidRPr="00D73A1C" w:rsidRDefault="00D73A1C" w:rsidP="00D73A1C">
            <w:pPr>
              <w:spacing w:before="0" w:after="0" w:line="240" w:lineRule="auto"/>
              <w:jc w:val="left"/>
              <w:rPr>
                <w:color w:val="000000"/>
                <w:lang w:val="en-US"/>
              </w:rPr>
            </w:pPr>
          </w:p>
        </w:tc>
        <w:tc>
          <w:tcPr>
            <w:tcW w:w="1012" w:type="dxa"/>
            <w:vMerge/>
          </w:tcPr>
          <w:p w14:paraId="0AD0743E" w14:textId="77777777" w:rsidR="00D73A1C" w:rsidRPr="00D73A1C" w:rsidRDefault="00D73A1C" w:rsidP="00D73A1C">
            <w:pPr>
              <w:spacing w:before="0" w:after="0" w:line="240" w:lineRule="auto"/>
              <w:jc w:val="left"/>
              <w:rPr>
                <w:lang w:val="en-US"/>
              </w:rPr>
            </w:pPr>
          </w:p>
        </w:tc>
      </w:tr>
      <w:tr w:rsidR="00D73A1C" w:rsidRPr="00D73A1C" w14:paraId="56EC7765" w14:textId="77777777" w:rsidTr="221C5216">
        <w:tc>
          <w:tcPr>
            <w:tcW w:w="1129" w:type="dxa"/>
            <w:vMerge/>
          </w:tcPr>
          <w:p w14:paraId="20A10624" w14:textId="77777777" w:rsidR="00D73A1C" w:rsidRPr="00D73A1C" w:rsidRDefault="00D73A1C" w:rsidP="00D73A1C">
            <w:pPr>
              <w:spacing w:before="0" w:after="0" w:line="240" w:lineRule="auto"/>
              <w:jc w:val="left"/>
              <w:rPr>
                <w:color w:val="000000"/>
                <w:lang w:val="en-US"/>
              </w:rPr>
            </w:pPr>
          </w:p>
        </w:tc>
        <w:tc>
          <w:tcPr>
            <w:tcW w:w="3170" w:type="dxa"/>
          </w:tcPr>
          <w:p w14:paraId="5C756247" w14:textId="02D02A71" w:rsidR="00D73A1C" w:rsidRPr="00D73A1C" w:rsidRDefault="00D73A1C" w:rsidP="00D73A1C">
            <w:pPr>
              <w:spacing w:before="0" w:after="0" w:line="240" w:lineRule="auto"/>
              <w:jc w:val="left"/>
              <w:rPr>
                <w:color w:val="000000"/>
                <w:lang w:val="en-US"/>
              </w:rPr>
            </w:pPr>
            <w:r w:rsidRPr="00EA00B7">
              <w:t>Email: teacher@domain.com</w:t>
            </w:r>
          </w:p>
        </w:tc>
        <w:tc>
          <w:tcPr>
            <w:tcW w:w="3602" w:type="dxa"/>
            <w:vMerge/>
          </w:tcPr>
          <w:p w14:paraId="1E481769" w14:textId="77777777" w:rsidR="00D73A1C" w:rsidRPr="00D73A1C" w:rsidRDefault="00D73A1C" w:rsidP="00D73A1C">
            <w:pPr>
              <w:spacing w:before="0" w:after="0" w:line="240" w:lineRule="auto"/>
              <w:jc w:val="left"/>
              <w:rPr>
                <w:color w:val="000000"/>
                <w:lang w:val="en-US"/>
              </w:rPr>
            </w:pPr>
          </w:p>
        </w:tc>
        <w:tc>
          <w:tcPr>
            <w:tcW w:w="1012" w:type="dxa"/>
            <w:vMerge/>
          </w:tcPr>
          <w:p w14:paraId="4EB6D3E9" w14:textId="77777777" w:rsidR="00D73A1C" w:rsidRPr="00D73A1C" w:rsidRDefault="00D73A1C" w:rsidP="00D73A1C">
            <w:pPr>
              <w:spacing w:before="0" w:after="0" w:line="240" w:lineRule="auto"/>
              <w:jc w:val="left"/>
              <w:rPr>
                <w:lang w:val="en-US"/>
              </w:rPr>
            </w:pPr>
          </w:p>
        </w:tc>
      </w:tr>
      <w:tr w:rsidR="00D73A1C" w:rsidRPr="00D73A1C" w14:paraId="1C386FD1" w14:textId="77777777" w:rsidTr="221C5216">
        <w:tc>
          <w:tcPr>
            <w:tcW w:w="1129" w:type="dxa"/>
            <w:vMerge w:val="restart"/>
          </w:tcPr>
          <w:p w14:paraId="76F614EC" w14:textId="06F8F1B8" w:rsidR="00D73A1C" w:rsidRPr="00D73A1C" w:rsidRDefault="00D73A1C" w:rsidP="00D73A1C">
            <w:pPr>
              <w:spacing w:before="0" w:after="0" w:line="240" w:lineRule="auto"/>
              <w:jc w:val="left"/>
              <w:rPr>
                <w:color w:val="000000"/>
                <w:lang w:val="en-US"/>
              </w:rPr>
            </w:pPr>
            <w:r w:rsidRPr="00EA00B7">
              <w:t>TC02</w:t>
            </w:r>
          </w:p>
        </w:tc>
        <w:tc>
          <w:tcPr>
            <w:tcW w:w="3170" w:type="dxa"/>
          </w:tcPr>
          <w:p w14:paraId="598D9FEA" w14:textId="175DE0F4" w:rsidR="00D73A1C" w:rsidRPr="00D73A1C" w:rsidRDefault="00D73A1C" w:rsidP="00D73A1C">
            <w:pPr>
              <w:spacing w:before="0" w:after="0" w:line="240" w:lineRule="auto"/>
              <w:jc w:val="left"/>
              <w:rPr>
                <w:color w:val="000000"/>
                <w:lang w:val="en-US"/>
              </w:rPr>
            </w:pPr>
            <w:r w:rsidRPr="00EA00B7">
              <w:t>Teacher ID: ""</w:t>
            </w:r>
          </w:p>
        </w:tc>
        <w:tc>
          <w:tcPr>
            <w:tcW w:w="3602" w:type="dxa"/>
            <w:vMerge w:val="restart"/>
          </w:tcPr>
          <w:p w14:paraId="293CA95A" w14:textId="40C10FE0" w:rsidR="00D73A1C" w:rsidRPr="00D73A1C" w:rsidRDefault="00D73A1C" w:rsidP="00D73A1C">
            <w:pPr>
              <w:spacing w:before="0" w:after="0" w:line="240" w:lineRule="auto"/>
              <w:jc w:val="left"/>
              <w:rPr>
                <w:color w:val="000000"/>
                <w:lang w:val="en-US"/>
              </w:rPr>
            </w:pPr>
            <w:r w:rsidRPr="00EA00B7">
              <w:t xml:space="preserve">Hiển thị </w:t>
            </w:r>
            <w:r w:rsidR="00560484">
              <w:t>thông báo ở ô Teacher ID: “Điền vào trường này”</w:t>
            </w:r>
          </w:p>
        </w:tc>
        <w:tc>
          <w:tcPr>
            <w:tcW w:w="1012" w:type="dxa"/>
            <w:vMerge w:val="restart"/>
          </w:tcPr>
          <w:p w14:paraId="1739B744" w14:textId="16DC11BC" w:rsidR="00D73A1C" w:rsidRPr="00D73A1C" w:rsidRDefault="00D73A1C" w:rsidP="00D73A1C">
            <w:pPr>
              <w:spacing w:before="0" w:after="0" w:line="240" w:lineRule="auto"/>
              <w:jc w:val="left"/>
              <w:rPr>
                <w:lang w:val="en-US"/>
              </w:rPr>
            </w:pPr>
            <w:r w:rsidRPr="00EA00B7">
              <w:t>PASS</w:t>
            </w:r>
          </w:p>
        </w:tc>
      </w:tr>
      <w:tr w:rsidR="00D73A1C" w:rsidRPr="00D73A1C" w14:paraId="3E3D6FAE" w14:textId="77777777" w:rsidTr="221C5216">
        <w:tc>
          <w:tcPr>
            <w:tcW w:w="1129" w:type="dxa"/>
            <w:vMerge/>
          </w:tcPr>
          <w:p w14:paraId="0B63DFD3" w14:textId="77777777" w:rsidR="00D73A1C" w:rsidRPr="00D73A1C" w:rsidRDefault="00D73A1C" w:rsidP="00D73A1C">
            <w:pPr>
              <w:spacing w:before="0" w:after="0" w:line="240" w:lineRule="auto"/>
              <w:jc w:val="left"/>
              <w:rPr>
                <w:color w:val="000000"/>
                <w:lang w:val="en-US"/>
              </w:rPr>
            </w:pPr>
          </w:p>
        </w:tc>
        <w:tc>
          <w:tcPr>
            <w:tcW w:w="3170" w:type="dxa"/>
          </w:tcPr>
          <w:p w14:paraId="118E5608" w14:textId="13A112B7" w:rsidR="00D73A1C" w:rsidRPr="00D73A1C" w:rsidRDefault="00D73A1C" w:rsidP="00D73A1C">
            <w:pPr>
              <w:spacing w:before="0" w:after="0" w:line="240" w:lineRule="auto"/>
              <w:jc w:val="left"/>
              <w:rPr>
                <w:color w:val="000000"/>
                <w:lang w:val="en-US"/>
              </w:rPr>
            </w:pPr>
            <w:r w:rsidRPr="00EA00B7">
              <w:t>Name: Nguyễn Văn A</w:t>
            </w:r>
          </w:p>
        </w:tc>
        <w:tc>
          <w:tcPr>
            <w:tcW w:w="3602" w:type="dxa"/>
            <w:vMerge/>
          </w:tcPr>
          <w:p w14:paraId="1C87231C" w14:textId="77777777" w:rsidR="00D73A1C" w:rsidRPr="00D73A1C" w:rsidRDefault="00D73A1C" w:rsidP="00D73A1C">
            <w:pPr>
              <w:spacing w:before="0" w:after="0" w:line="240" w:lineRule="auto"/>
              <w:jc w:val="left"/>
              <w:rPr>
                <w:color w:val="000000"/>
                <w:lang w:val="en-US"/>
              </w:rPr>
            </w:pPr>
          </w:p>
        </w:tc>
        <w:tc>
          <w:tcPr>
            <w:tcW w:w="1012" w:type="dxa"/>
            <w:vMerge/>
          </w:tcPr>
          <w:p w14:paraId="075AB77A" w14:textId="77777777" w:rsidR="00D73A1C" w:rsidRPr="00D73A1C" w:rsidRDefault="00D73A1C" w:rsidP="00D73A1C">
            <w:pPr>
              <w:spacing w:before="0" w:after="0" w:line="240" w:lineRule="auto"/>
              <w:jc w:val="left"/>
              <w:rPr>
                <w:lang w:val="en-US"/>
              </w:rPr>
            </w:pPr>
          </w:p>
        </w:tc>
      </w:tr>
      <w:tr w:rsidR="00D73A1C" w:rsidRPr="00D73A1C" w14:paraId="61DD951F" w14:textId="77777777" w:rsidTr="221C5216">
        <w:tc>
          <w:tcPr>
            <w:tcW w:w="1129" w:type="dxa"/>
            <w:vMerge/>
          </w:tcPr>
          <w:p w14:paraId="4C35EBC0" w14:textId="77777777" w:rsidR="00D73A1C" w:rsidRPr="00D73A1C" w:rsidRDefault="00D73A1C" w:rsidP="00D73A1C">
            <w:pPr>
              <w:spacing w:before="0" w:after="0" w:line="240" w:lineRule="auto"/>
              <w:jc w:val="left"/>
              <w:rPr>
                <w:color w:val="000000"/>
                <w:lang w:val="en-US"/>
              </w:rPr>
            </w:pPr>
          </w:p>
        </w:tc>
        <w:tc>
          <w:tcPr>
            <w:tcW w:w="3170" w:type="dxa"/>
          </w:tcPr>
          <w:p w14:paraId="4BA2137E" w14:textId="5771FE0C" w:rsidR="00D73A1C" w:rsidRPr="00D73A1C" w:rsidRDefault="00D73A1C" w:rsidP="00D73A1C">
            <w:pPr>
              <w:spacing w:before="0" w:after="0" w:line="240" w:lineRule="auto"/>
              <w:jc w:val="left"/>
              <w:rPr>
                <w:color w:val="000000"/>
                <w:lang w:val="en-US"/>
              </w:rPr>
            </w:pPr>
            <w:r w:rsidRPr="00EA00B7">
              <w:t xml:space="preserve">Faculty: </w:t>
            </w:r>
            <w:r>
              <w:t>Khoa học máy tính</w:t>
            </w:r>
          </w:p>
        </w:tc>
        <w:tc>
          <w:tcPr>
            <w:tcW w:w="3602" w:type="dxa"/>
            <w:vMerge/>
          </w:tcPr>
          <w:p w14:paraId="23D2B473" w14:textId="77777777" w:rsidR="00D73A1C" w:rsidRPr="00D73A1C" w:rsidRDefault="00D73A1C" w:rsidP="00D73A1C">
            <w:pPr>
              <w:spacing w:before="0" w:after="0" w:line="240" w:lineRule="auto"/>
              <w:jc w:val="left"/>
              <w:rPr>
                <w:color w:val="000000"/>
                <w:lang w:val="en-US"/>
              </w:rPr>
            </w:pPr>
          </w:p>
        </w:tc>
        <w:tc>
          <w:tcPr>
            <w:tcW w:w="1012" w:type="dxa"/>
            <w:vMerge/>
          </w:tcPr>
          <w:p w14:paraId="656153ED" w14:textId="77777777" w:rsidR="00D73A1C" w:rsidRPr="00D73A1C" w:rsidRDefault="00D73A1C" w:rsidP="00D73A1C">
            <w:pPr>
              <w:spacing w:before="0" w:after="0" w:line="240" w:lineRule="auto"/>
              <w:jc w:val="left"/>
              <w:rPr>
                <w:lang w:val="en-US"/>
              </w:rPr>
            </w:pPr>
          </w:p>
        </w:tc>
      </w:tr>
      <w:tr w:rsidR="00D73A1C" w:rsidRPr="00D73A1C" w14:paraId="19FB44A1" w14:textId="77777777" w:rsidTr="221C5216">
        <w:tc>
          <w:tcPr>
            <w:tcW w:w="1129" w:type="dxa"/>
            <w:vMerge/>
          </w:tcPr>
          <w:p w14:paraId="0678BAFD" w14:textId="77777777" w:rsidR="00D73A1C" w:rsidRPr="00D73A1C" w:rsidRDefault="00D73A1C" w:rsidP="00D73A1C">
            <w:pPr>
              <w:spacing w:before="0" w:after="0" w:line="240" w:lineRule="auto"/>
              <w:jc w:val="left"/>
              <w:rPr>
                <w:color w:val="000000"/>
                <w:lang w:val="en-US"/>
              </w:rPr>
            </w:pPr>
          </w:p>
        </w:tc>
        <w:tc>
          <w:tcPr>
            <w:tcW w:w="3170" w:type="dxa"/>
          </w:tcPr>
          <w:p w14:paraId="60AA250B" w14:textId="2EBC0A2C" w:rsidR="00D73A1C" w:rsidRPr="00D73A1C" w:rsidRDefault="00D73A1C" w:rsidP="00D73A1C">
            <w:pPr>
              <w:spacing w:before="0" w:after="0" w:line="240" w:lineRule="auto"/>
              <w:jc w:val="left"/>
              <w:rPr>
                <w:color w:val="000000"/>
                <w:lang w:val="en-US"/>
              </w:rPr>
            </w:pPr>
            <w:r w:rsidRPr="00EA00B7">
              <w:t>Email: teacher@domain.com</w:t>
            </w:r>
          </w:p>
        </w:tc>
        <w:tc>
          <w:tcPr>
            <w:tcW w:w="3602" w:type="dxa"/>
            <w:vMerge/>
          </w:tcPr>
          <w:p w14:paraId="7A5C0C7B" w14:textId="77777777" w:rsidR="00D73A1C" w:rsidRPr="00D73A1C" w:rsidRDefault="00D73A1C" w:rsidP="00D73A1C">
            <w:pPr>
              <w:spacing w:before="0" w:after="0" w:line="240" w:lineRule="auto"/>
              <w:jc w:val="left"/>
              <w:rPr>
                <w:color w:val="000000"/>
                <w:lang w:val="en-US"/>
              </w:rPr>
            </w:pPr>
          </w:p>
        </w:tc>
        <w:tc>
          <w:tcPr>
            <w:tcW w:w="1012" w:type="dxa"/>
            <w:vMerge/>
          </w:tcPr>
          <w:p w14:paraId="3857C3B2" w14:textId="77777777" w:rsidR="00D73A1C" w:rsidRPr="00D73A1C" w:rsidRDefault="00D73A1C" w:rsidP="00D73A1C">
            <w:pPr>
              <w:spacing w:before="0" w:after="0" w:line="240" w:lineRule="auto"/>
              <w:jc w:val="left"/>
              <w:rPr>
                <w:lang w:val="en-US"/>
              </w:rPr>
            </w:pPr>
          </w:p>
        </w:tc>
      </w:tr>
      <w:tr w:rsidR="00E8575C" w:rsidRPr="00D73A1C" w14:paraId="68E3D0B7" w14:textId="77777777" w:rsidTr="221C5216">
        <w:tc>
          <w:tcPr>
            <w:tcW w:w="1129" w:type="dxa"/>
            <w:vMerge w:val="restart"/>
          </w:tcPr>
          <w:p w14:paraId="6DCB7C7D" w14:textId="7EDEFF8D" w:rsidR="00E8575C" w:rsidRPr="00D73A1C" w:rsidRDefault="00E8575C" w:rsidP="00E8575C">
            <w:pPr>
              <w:spacing w:before="0" w:after="0" w:line="240" w:lineRule="auto"/>
              <w:jc w:val="left"/>
              <w:rPr>
                <w:color w:val="000000"/>
                <w:lang w:val="en-US"/>
              </w:rPr>
            </w:pPr>
            <w:r w:rsidRPr="00EA00B7">
              <w:t>TC03</w:t>
            </w:r>
          </w:p>
        </w:tc>
        <w:tc>
          <w:tcPr>
            <w:tcW w:w="3170" w:type="dxa"/>
          </w:tcPr>
          <w:p w14:paraId="3273C691" w14:textId="4BFECA4E" w:rsidR="00E8575C" w:rsidRPr="00D73A1C" w:rsidRDefault="00E8575C" w:rsidP="00E8575C">
            <w:pPr>
              <w:spacing w:before="0" w:after="0" w:line="240" w:lineRule="auto"/>
              <w:jc w:val="left"/>
              <w:rPr>
                <w:color w:val="000000"/>
                <w:lang w:val="en-US"/>
              </w:rPr>
            </w:pPr>
            <w:r w:rsidRPr="00EA00B7">
              <w:t>Teacher ID: 12345</w:t>
            </w:r>
          </w:p>
        </w:tc>
        <w:tc>
          <w:tcPr>
            <w:tcW w:w="3602" w:type="dxa"/>
            <w:vMerge w:val="restart"/>
          </w:tcPr>
          <w:p w14:paraId="1E956598" w14:textId="60E89DC2" w:rsidR="00E8575C" w:rsidRPr="00D73A1C" w:rsidRDefault="00E8575C" w:rsidP="00E8575C">
            <w:pPr>
              <w:spacing w:before="0" w:after="0" w:line="240" w:lineRule="auto"/>
              <w:jc w:val="left"/>
              <w:rPr>
                <w:color w:val="000000"/>
                <w:lang w:val="en-US"/>
              </w:rPr>
            </w:pPr>
            <w:r w:rsidRPr="00E008C7">
              <w:t xml:space="preserve">Hiển thị thông báo ở ô </w:t>
            </w:r>
            <w:r>
              <w:t>Name</w:t>
            </w:r>
            <w:r w:rsidRPr="00E008C7">
              <w:t>: “Điền vào trường này”</w:t>
            </w:r>
          </w:p>
        </w:tc>
        <w:tc>
          <w:tcPr>
            <w:tcW w:w="1012" w:type="dxa"/>
            <w:vMerge w:val="restart"/>
          </w:tcPr>
          <w:p w14:paraId="6467458B" w14:textId="16CD27D0" w:rsidR="00E8575C" w:rsidRPr="00D73A1C" w:rsidRDefault="00E8575C" w:rsidP="00E8575C">
            <w:pPr>
              <w:spacing w:before="0" w:after="0" w:line="240" w:lineRule="auto"/>
              <w:jc w:val="left"/>
              <w:rPr>
                <w:lang w:val="en-US"/>
              </w:rPr>
            </w:pPr>
            <w:r w:rsidRPr="00EA00B7">
              <w:t>PASS</w:t>
            </w:r>
          </w:p>
        </w:tc>
      </w:tr>
      <w:tr w:rsidR="00E8575C" w:rsidRPr="00D73A1C" w14:paraId="7D511FF6" w14:textId="77777777" w:rsidTr="221C5216">
        <w:tc>
          <w:tcPr>
            <w:tcW w:w="1129" w:type="dxa"/>
            <w:vMerge/>
          </w:tcPr>
          <w:p w14:paraId="37D7E1EB" w14:textId="77777777" w:rsidR="00E8575C" w:rsidRPr="00D73A1C" w:rsidRDefault="00E8575C" w:rsidP="00E8575C">
            <w:pPr>
              <w:spacing w:before="0" w:after="0" w:line="240" w:lineRule="auto"/>
              <w:jc w:val="left"/>
              <w:rPr>
                <w:color w:val="000000"/>
                <w:lang w:val="en-US"/>
              </w:rPr>
            </w:pPr>
          </w:p>
        </w:tc>
        <w:tc>
          <w:tcPr>
            <w:tcW w:w="3170" w:type="dxa"/>
          </w:tcPr>
          <w:p w14:paraId="7002BB7A" w14:textId="577D0697" w:rsidR="00E8575C" w:rsidRPr="00D73A1C" w:rsidRDefault="00E8575C" w:rsidP="00E8575C">
            <w:pPr>
              <w:spacing w:before="0" w:after="0" w:line="240" w:lineRule="auto"/>
              <w:jc w:val="left"/>
              <w:rPr>
                <w:color w:val="000000"/>
                <w:lang w:val="en-US"/>
              </w:rPr>
            </w:pPr>
            <w:r w:rsidRPr="00EA00B7">
              <w:t>Name: ""</w:t>
            </w:r>
          </w:p>
        </w:tc>
        <w:tc>
          <w:tcPr>
            <w:tcW w:w="3602" w:type="dxa"/>
            <w:vMerge/>
          </w:tcPr>
          <w:p w14:paraId="33DF1F9F" w14:textId="77777777" w:rsidR="00E8575C" w:rsidRPr="00D73A1C" w:rsidRDefault="00E8575C" w:rsidP="00E8575C">
            <w:pPr>
              <w:spacing w:before="0" w:after="0" w:line="240" w:lineRule="auto"/>
              <w:jc w:val="left"/>
              <w:rPr>
                <w:color w:val="000000"/>
                <w:lang w:val="en-US"/>
              </w:rPr>
            </w:pPr>
          </w:p>
        </w:tc>
        <w:tc>
          <w:tcPr>
            <w:tcW w:w="1012" w:type="dxa"/>
            <w:vMerge/>
          </w:tcPr>
          <w:p w14:paraId="11CCEA9C" w14:textId="77777777" w:rsidR="00E8575C" w:rsidRPr="00D73A1C" w:rsidRDefault="00E8575C" w:rsidP="00E8575C">
            <w:pPr>
              <w:spacing w:before="0" w:after="0" w:line="240" w:lineRule="auto"/>
              <w:jc w:val="left"/>
              <w:rPr>
                <w:lang w:val="en-US"/>
              </w:rPr>
            </w:pPr>
          </w:p>
        </w:tc>
      </w:tr>
      <w:tr w:rsidR="00E8575C" w:rsidRPr="00D73A1C" w14:paraId="2E880470" w14:textId="77777777" w:rsidTr="221C5216">
        <w:tc>
          <w:tcPr>
            <w:tcW w:w="1129" w:type="dxa"/>
            <w:vMerge/>
          </w:tcPr>
          <w:p w14:paraId="3125EB22" w14:textId="77777777" w:rsidR="00E8575C" w:rsidRPr="00D73A1C" w:rsidRDefault="00E8575C" w:rsidP="00E8575C">
            <w:pPr>
              <w:spacing w:before="0" w:after="0" w:line="240" w:lineRule="auto"/>
              <w:jc w:val="left"/>
              <w:rPr>
                <w:color w:val="000000"/>
                <w:lang w:val="en-US"/>
              </w:rPr>
            </w:pPr>
          </w:p>
        </w:tc>
        <w:tc>
          <w:tcPr>
            <w:tcW w:w="3170" w:type="dxa"/>
          </w:tcPr>
          <w:p w14:paraId="16BA3D90" w14:textId="6E9E375F" w:rsidR="00E8575C" w:rsidRPr="00D73A1C" w:rsidRDefault="00E8575C" w:rsidP="00E8575C">
            <w:pPr>
              <w:spacing w:before="0" w:after="0" w:line="240" w:lineRule="auto"/>
              <w:jc w:val="left"/>
              <w:rPr>
                <w:color w:val="000000"/>
                <w:lang w:val="en-US"/>
              </w:rPr>
            </w:pPr>
            <w:r w:rsidRPr="00EA00B7">
              <w:t xml:space="preserve">Faculty: </w:t>
            </w:r>
            <w:r>
              <w:t>Khoa học máy tính</w:t>
            </w:r>
          </w:p>
        </w:tc>
        <w:tc>
          <w:tcPr>
            <w:tcW w:w="3602" w:type="dxa"/>
            <w:vMerge/>
          </w:tcPr>
          <w:p w14:paraId="01D8785C" w14:textId="77777777" w:rsidR="00E8575C" w:rsidRPr="00D73A1C" w:rsidRDefault="00E8575C" w:rsidP="00E8575C">
            <w:pPr>
              <w:spacing w:before="0" w:after="0" w:line="240" w:lineRule="auto"/>
              <w:jc w:val="left"/>
              <w:rPr>
                <w:color w:val="000000"/>
                <w:lang w:val="en-US"/>
              </w:rPr>
            </w:pPr>
          </w:p>
        </w:tc>
        <w:tc>
          <w:tcPr>
            <w:tcW w:w="1012" w:type="dxa"/>
            <w:vMerge/>
          </w:tcPr>
          <w:p w14:paraId="688E19FE" w14:textId="77777777" w:rsidR="00E8575C" w:rsidRPr="00D73A1C" w:rsidRDefault="00E8575C" w:rsidP="00E8575C">
            <w:pPr>
              <w:spacing w:before="0" w:after="0" w:line="240" w:lineRule="auto"/>
              <w:jc w:val="left"/>
              <w:rPr>
                <w:lang w:val="en-US"/>
              </w:rPr>
            </w:pPr>
          </w:p>
        </w:tc>
      </w:tr>
      <w:tr w:rsidR="00E8575C" w:rsidRPr="00D73A1C" w14:paraId="105B6787" w14:textId="77777777" w:rsidTr="221C5216">
        <w:tc>
          <w:tcPr>
            <w:tcW w:w="1129" w:type="dxa"/>
            <w:vMerge/>
          </w:tcPr>
          <w:p w14:paraId="1A91437E" w14:textId="77777777" w:rsidR="00E8575C" w:rsidRPr="00D73A1C" w:rsidRDefault="00E8575C" w:rsidP="00E8575C">
            <w:pPr>
              <w:spacing w:before="0" w:after="0" w:line="240" w:lineRule="auto"/>
              <w:jc w:val="left"/>
              <w:rPr>
                <w:color w:val="000000"/>
                <w:lang w:val="en-US"/>
              </w:rPr>
            </w:pPr>
          </w:p>
        </w:tc>
        <w:tc>
          <w:tcPr>
            <w:tcW w:w="3170" w:type="dxa"/>
          </w:tcPr>
          <w:p w14:paraId="51D70952" w14:textId="3639C9C1" w:rsidR="00E8575C" w:rsidRPr="00D73A1C" w:rsidRDefault="00E8575C" w:rsidP="00E8575C">
            <w:pPr>
              <w:spacing w:before="0" w:after="0" w:line="240" w:lineRule="auto"/>
              <w:jc w:val="left"/>
              <w:rPr>
                <w:color w:val="000000"/>
                <w:lang w:val="en-US"/>
              </w:rPr>
            </w:pPr>
            <w:r w:rsidRPr="00EA00B7">
              <w:t>Email: teacher@domain.com</w:t>
            </w:r>
          </w:p>
        </w:tc>
        <w:tc>
          <w:tcPr>
            <w:tcW w:w="3602" w:type="dxa"/>
            <w:vMerge/>
          </w:tcPr>
          <w:p w14:paraId="418D72BE" w14:textId="77777777" w:rsidR="00E8575C" w:rsidRPr="00D73A1C" w:rsidRDefault="00E8575C" w:rsidP="00E8575C">
            <w:pPr>
              <w:spacing w:before="0" w:after="0" w:line="240" w:lineRule="auto"/>
              <w:jc w:val="left"/>
              <w:rPr>
                <w:color w:val="000000"/>
                <w:lang w:val="en-US"/>
              </w:rPr>
            </w:pPr>
          </w:p>
        </w:tc>
        <w:tc>
          <w:tcPr>
            <w:tcW w:w="1012" w:type="dxa"/>
            <w:vMerge/>
          </w:tcPr>
          <w:p w14:paraId="6A77C8B3" w14:textId="77777777" w:rsidR="00E8575C" w:rsidRPr="00D73A1C" w:rsidRDefault="00E8575C" w:rsidP="00E8575C">
            <w:pPr>
              <w:spacing w:before="0" w:after="0" w:line="240" w:lineRule="auto"/>
              <w:jc w:val="left"/>
              <w:rPr>
                <w:lang w:val="en-US"/>
              </w:rPr>
            </w:pPr>
          </w:p>
        </w:tc>
      </w:tr>
      <w:tr w:rsidR="00E8575C" w:rsidRPr="00D73A1C" w14:paraId="7FEE7773" w14:textId="77777777" w:rsidTr="221C5216">
        <w:tc>
          <w:tcPr>
            <w:tcW w:w="1129" w:type="dxa"/>
            <w:vMerge w:val="restart"/>
          </w:tcPr>
          <w:p w14:paraId="0C97A23C" w14:textId="61FDD48B" w:rsidR="00E8575C" w:rsidRPr="00D73A1C" w:rsidRDefault="00E8575C" w:rsidP="00E8575C">
            <w:pPr>
              <w:spacing w:before="0" w:after="0" w:line="240" w:lineRule="auto"/>
              <w:jc w:val="left"/>
              <w:rPr>
                <w:color w:val="000000"/>
                <w:lang w:val="en-US"/>
              </w:rPr>
            </w:pPr>
            <w:r w:rsidRPr="00EA00B7">
              <w:t>TC04</w:t>
            </w:r>
          </w:p>
        </w:tc>
        <w:tc>
          <w:tcPr>
            <w:tcW w:w="3170" w:type="dxa"/>
          </w:tcPr>
          <w:p w14:paraId="30379863" w14:textId="61CFB3C2" w:rsidR="00E8575C" w:rsidRPr="00D73A1C" w:rsidRDefault="00E8575C" w:rsidP="00E8575C">
            <w:pPr>
              <w:spacing w:before="0" w:after="0" w:line="240" w:lineRule="auto"/>
              <w:jc w:val="left"/>
              <w:rPr>
                <w:color w:val="000000"/>
                <w:lang w:val="en-US"/>
              </w:rPr>
            </w:pPr>
            <w:r w:rsidRPr="00EA00B7">
              <w:t>Teacher ID: 12345</w:t>
            </w:r>
          </w:p>
        </w:tc>
        <w:tc>
          <w:tcPr>
            <w:tcW w:w="3602" w:type="dxa"/>
            <w:vMerge w:val="restart"/>
          </w:tcPr>
          <w:p w14:paraId="5FDDD778" w14:textId="5460D0C6" w:rsidR="00E8575C" w:rsidRPr="00D73A1C" w:rsidRDefault="00E8575C" w:rsidP="00E8575C">
            <w:pPr>
              <w:spacing w:before="0" w:after="0" w:line="240" w:lineRule="auto"/>
              <w:jc w:val="left"/>
              <w:rPr>
                <w:color w:val="000000"/>
                <w:lang w:val="en-US"/>
              </w:rPr>
            </w:pPr>
            <w:r w:rsidRPr="00E008C7">
              <w:t xml:space="preserve">Hiển thị lthông báo ở ô </w:t>
            </w:r>
            <w:r>
              <w:t>Faculty</w:t>
            </w:r>
            <w:r w:rsidRPr="00E008C7">
              <w:t>: “Điền vào trường này”</w:t>
            </w:r>
          </w:p>
        </w:tc>
        <w:tc>
          <w:tcPr>
            <w:tcW w:w="1012" w:type="dxa"/>
            <w:vMerge w:val="restart"/>
          </w:tcPr>
          <w:p w14:paraId="5C9FF7B3" w14:textId="63F4EC51" w:rsidR="00E8575C" w:rsidRPr="00D73A1C" w:rsidRDefault="00E8575C" w:rsidP="00E8575C">
            <w:pPr>
              <w:spacing w:before="0" w:after="0" w:line="240" w:lineRule="auto"/>
              <w:jc w:val="left"/>
              <w:rPr>
                <w:lang w:val="en-US"/>
              </w:rPr>
            </w:pPr>
            <w:r w:rsidRPr="00EA00B7">
              <w:t>PASS</w:t>
            </w:r>
          </w:p>
        </w:tc>
      </w:tr>
      <w:tr w:rsidR="00E8575C" w:rsidRPr="00D73A1C" w14:paraId="1BE7BF1E" w14:textId="77777777" w:rsidTr="221C5216">
        <w:tc>
          <w:tcPr>
            <w:tcW w:w="1129" w:type="dxa"/>
            <w:vMerge/>
          </w:tcPr>
          <w:p w14:paraId="1999EBF6" w14:textId="77777777" w:rsidR="00E8575C" w:rsidRPr="00D73A1C" w:rsidRDefault="00E8575C" w:rsidP="00E8575C">
            <w:pPr>
              <w:spacing w:before="0" w:after="0" w:line="240" w:lineRule="auto"/>
              <w:jc w:val="left"/>
              <w:rPr>
                <w:color w:val="000000"/>
                <w:lang w:val="en-US"/>
              </w:rPr>
            </w:pPr>
          </w:p>
        </w:tc>
        <w:tc>
          <w:tcPr>
            <w:tcW w:w="3170" w:type="dxa"/>
          </w:tcPr>
          <w:p w14:paraId="40FDFD41" w14:textId="461ADB22" w:rsidR="00E8575C" w:rsidRPr="00D73A1C" w:rsidRDefault="00E8575C" w:rsidP="00E8575C">
            <w:pPr>
              <w:spacing w:before="0" w:after="0" w:line="240" w:lineRule="auto"/>
              <w:jc w:val="left"/>
              <w:rPr>
                <w:color w:val="000000"/>
                <w:lang w:val="en-US"/>
              </w:rPr>
            </w:pPr>
            <w:r w:rsidRPr="00EA00B7">
              <w:t>Name: Nguyễn Văn A</w:t>
            </w:r>
          </w:p>
        </w:tc>
        <w:tc>
          <w:tcPr>
            <w:tcW w:w="3602" w:type="dxa"/>
            <w:vMerge/>
          </w:tcPr>
          <w:p w14:paraId="6AE98BFD" w14:textId="77777777" w:rsidR="00E8575C" w:rsidRPr="00D73A1C" w:rsidRDefault="00E8575C" w:rsidP="00E8575C">
            <w:pPr>
              <w:spacing w:before="0" w:after="0" w:line="240" w:lineRule="auto"/>
              <w:jc w:val="left"/>
              <w:rPr>
                <w:color w:val="000000"/>
                <w:lang w:val="en-US"/>
              </w:rPr>
            </w:pPr>
          </w:p>
        </w:tc>
        <w:tc>
          <w:tcPr>
            <w:tcW w:w="1012" w:type="dxa"/>
            <w:vMerge/>
          </w:tcPr>
          <w:p w14:paraId="1CAC5FE6" w14:textId="77777777" w:rsidR="00E8575C" w:rsidRPr="00D73A1C" w:rsidRDefault="00E8575C" w:rsidP="00E8575C">
            <w:pPr>
              <w:spacing w:before="0" w:after="0" w:line="240" w:lineRule="auto"/>
              <w:jc w:val="left"/>
              <w:rPr>
                <w:lang w:val="en-US"/>
              </w:rPr>
            </w:pPr>
          </w:p>
        </w:tc>
      </w:tr>
      <w:tr w:rsidR="00E8575C" w:rsidRPr="00D73A1C" w14:paraId="0F1E4E28" w14:textId="77777777" w:rsidTr="221C5216">
        <w:tc>
          <w:tcPr>
            <w:tcW w:w="1129" w:type="dxa"/>
            <w:vMerge/>
          </w:tcPr>
          <w:p w14:paraId="23299495" w14:textId="77777777" w:rsidR="00E8575C" w:rsidRPr="00D73A1C" w:rsidRDefault="00E8575C" w:rsidP="00E8575C">
            <w:pPr>
              <w:spacing w:before="0" w:after="0" w:line="240" w:lineRule="auto"/>
              <w:jc w:val="left"/>
              <w:rPr>
                <w:color w:val="000000"/>
                <w:lang w:val="en-US"/>
              </w:rPr>
            </w:pPr>
          </w:p>
        </w:tc>
        <w:tc>
          <w:tcPr>
            <w:tcW w:w="3170" w:type="dxa"/>
          </w:tcPr>
          <w:p w14:paraId="0D35E665" w14:textId="0F557CEC" w:rsidR="00E8575C" w:rsidRPr="00D73A1C" w:rsidRDefault="00E8575C" w:rsidP="00E8575C">
            <w:pPr>
              <w:spacing w:before="0" w:after="0" w:line="240" w:lineRule="auto"/>
              <w:jc w:val="left"/>
              <w:rPr>
                <w:color w:val="000000"/>
                <w:lang w:val="en-US"/>
              </w:rPr>
            </w:pPr>
            <w:r w:rsidRPr="00EA00B7">
              <w:t>Faculty: ""</w:t>
            </w:r>
          </w:p>
        </w:tc>
        <w:tc>
          <w:tcPr>
            <w:tcW w:w="3602" w:type="dxa"/>
            <w:vMerge/>
          </w:tcPr>
          <w:p w14:paraId="67D46CBF" w14:textId="77777777" w:rsidR="00E8575C" w:rsidRPr="00D73A1C" w:rsidRDefault="00E8575C" w:rsidP="00E8575C">
            <w:pPr>
              <w:spacing w:before="0" w:after="0" w:line="240" w:lineRule="auto"/>
              <w:jc w:val="left"/>
              <w:rPr>
                <w:color w:val="000000"/>
                <w:lang w:val="en-US"/>
              </w:rPr>
            </w:pPr>
          </w:p>
        </w:tc>
        <w:tc>
          <w:tcPr>
            <w:tcW w:w="1012" w:type="dxa"/>
            <w:vMerge/>
          </w:tcPr>
          <w:p w14:paraId="5B5CB87C" w14:textId="77777777" w:rsidR="00E8575C" w:rsidRPr="00D73A1C" w:rsidRDefault="00E8575C" w:rsidP="00E8575C">
            <w:pPr>
              <w:spacing w:before="0" w:after="0" w:line="240" w:lineRule="auto"/>
              <w:jc w:val="left"/>
              <w:rPr>
                <w:lang w:val="en-US"/>
              </w:rPr>
            </w:pPr>
          </w:p>
        </w:tc>
      </w:tr>
      <w:tr w:rsidR="00E8575C" w:rsidRPr="00D73A1C" w14:paraId="614733A1" w14:textId="77777777" w:rsidTr="221C5216">
        <w:tc>
          <w:tcPr>
            <w:tcW w:w="1129" w:type="dxa"/>
            <w:vMerge/>
          </w:tcPr>
          <w:p w14:paraId="587BA315" w14:textId="77777777" w:rsidR="00E8575C" w:rsidRPr="00D73A1C" w:rsidRDefault="00E8575C" w:rsidP="00E8575C">
            <w:pPr>
              <w:spacing w:before="0" w:after="0" w:line="240" w:lineRule="auto"/>
              <w:jc w:val="left"/>
              <w:rPr>
                <w:color w:val="000000"/>
                <w:lang w:val="en-US"/>
              </w:rPr>
            </w:pPr>
          </w:p>
        </w:tc>
        <w:tc>
          <w:tcPr>
            <w:tcW w:w="3170" w:type="dxa"/>
          </w:tcPr>
          <w:p w14:paraId="1A2C3366" w14:textId="5DA62DD8" w:rsidR="00E8575C" w:rsidRPr="00D73A1C" w:rsidRDefault="00E8575C" w:rsidP="00E8575C">
            <w:pPr>
              <w:spacing w:before="0" w:after="0" w:line="240" w:lineRule="auto"/>
              <w:jc w:val="left"/>
              <w:rPr>
                <w:color w:val="000000"/>
                <w:lang w:val="en-US"/>
              </w:rPr>
            </w:pPr>
            <w:r w:rsidRPr="00EA00B7">
              <w:t>Email: teacher@domain.com</w:t>
            </w:r>
          </w:p>
        </w:tc>
        <w:tc>
          <w:tcPr>
            <w:tcW w:w="3602" w:type="dxa"/>
            <w:vMerge/>
          </w:tcPr>
          <w:p w14:paraId="2CBC9092" w14:textId="77777777" w:rsidR="00E8575C" w:rsidRPr="00D73A1C" w:rsidRDefault="00E8575C" w:rsidP="00E8575C">
            <w:pPr>
              <w:spacing w:before="0" w:after="0" w:line="240" w:lineRule="auto"/>
              <w:jc w:val="left"/>
              <w:rPr>
                <w:color w:val="000000"/>
                <w:lang w:val="en-US"/>
              </w:rPr>
            </w:pPr>
          </w:p>
        </w:tc>
        <w:tc>
          <w:tcPr>
            <w:tcW w:w="1012" w:type="dxa"/>
            <w:vMerge/>
          </w:tcPr>
          <w:p w14:paraId="5902F393" w14:textId="77777777" w:rsidR="00E8575C" w:rsidRPr="00D73A1C" w:rsidRDefault="00E8575C" w:rsidP="00E8575C">
            <w:pPr>
              <w:spacing w:before="0" w:after="0" w:line="240" w:lineRule="auto"/>
              <w:jc w:val="left"/>
              <w:rPr>
                <w:lang w:val="en-US"/>
              </w:rPr>
            </w:pPr>
          </w:p>
        </w:tc>
      </w:tr>
      <w:tr w:rsidR="00E8575C" w:rsidRPr="00D73A1C" w14:paraId="6F6D3336" w14:textId="77777777" w:rsidTr="221C5216">
        <w:tc>
          <w:tcPr>
            <w:tcW w:w="1129" w:type="dxa"/>
            <w:vMerge w:val="restart"/>
          </w:tcPr>
          <w:p w14:paraId="42A5782F" w14:textId="4B399594" w:rsidR="00E8575C" w:rsidRPr="00D73A1C" w:rsidRDefault="00E8575C" w:rsidP="00E8575C">
            <w:pPr>
              <w:spacing w:before="0" w:after="0" w:line="240" w:lineRule="auto"/>
              <w:jc w:val="left"/>
              <w:rPr>
                <w:color w:val="000000"/>
                <w:lang w:val="en-US"/>
              </w:rPr>
            </w:pPr>
            <w:r w:rsidRPr="00EA00B7">
              <w:t>TC05</w:t>
            </w:r>
          </w:p>
        </w:tc>
        <w:tc>
          <w:tcPr>
            <w:tcW w:w="3170" w:type="dxa"/>
          </w:tcPr>
          <w:p w14:paraId="61006DC7" w14:textId="7B2C2DFF" w:rsidR="00E8575C" w:rsidRPr="00D73A1C" w:rsidRDefault="00E8575C" w:rsidP="00E8575C">
            <w:pPr>
              <w:spacing w:before="0" w:after="0" w:line="240" w:lineRule="auto"/>
              <w:jc w:val="left"/>
              <w:rPr>
                <w:color w:val="000000"/>
                <w:lang w:val="en-US"/>
              </w:rPr>
            </w:pPr>
            <w:r w:rsidRPr="00EA00B7">
              <w:t>Teacher ID: 12345</w:t>
            </w:r>
          </w:p>
        </w:tc>
        <w:tc>
          <w:tcPr>
            <w:tcW w:w="3602" w:type="dxa"/>
            <w:vMerge w:val="restart"/>
          </w:tcPr>
          <w:p w14:paraId="688048CD" w14:textId="4D14A715" w:rsidR="00E8575C" w:rsidRPr="00D73A1C" w:rsidRDefault="00E8575C" w:rsidP="00E8575C">
            <w:pPr>
              <w:spacing w:before="0" w:after="0" w:line="240" w:lineRule="auto"/>
              <w:jc w:val="left"/>
              <w:rPr>
                <w:color w:val="000000"/>
                <w:lang w:val="en-US"/>
              </w:rPr>
            </w:pPr>
            <w:r w:rsidRPr="00E008C7">
              <w:t xml:space="preserve">Hiển thị lthông báo ở ô </w:t>
            </w:r>
            <w:r>
              <w:t>Email</w:t>
            </w:r>
            <w:r w:rsidRPr="00E008C7">
              <w:t>: “</w:t>
            </w:r>
            <w:r w:rsidR="00DD31DB">
              <w:t>Nhập địa chỉ email</w:t>
            </w:r>
            <w:r w:rsidRPr="00E008C7">
              <w:t>”</w:t>
            </w:r>
          </w:p>
        </w:tc>
        <w:tc>
          <w:tcPr>
            <w:tcW w:w="1012" w:type="dxa"/>
            <w:vMerge w:val="restart"/>
          </w:tcPr>
          <w:p w14:paraId="1C75D4B0" w14:textId="7BEDA5B3" w:rsidR="00E8575C" w:rsidRPr="00D73A1C" w:rsidRDefault="00E8575C" w:rsidP="00E8575C">
            <w:pPr>
              <w:spacing w:before="0" w:after="0" w:line="240" w:lineRule="auto"/>
              <w:jc w:val="left"/>
              <w:rPr>
                <w:lang w:val="en-US"/>
              </w:rPr>
            </w:pPr>
            <w:r w:rsidRPr="00EA00B7">
              <w:t>PASS</w:t>
            </w:r>
          </w:p>
        </w:tc>
      </w:tr>
      <w:tr w:rsidR="00D73A1C" w:rsidRPr="00D73A1C" w14:paraId="49F0B4BC" w14:textId="77777777" w:rsidTr="221C5216">
        <w:tc>
          <w:tcPr>
            <w:tcW w:w="1129" w:type="dxa"/>
            <w:vMerge/>
          </w:tcPr>
          <w:p w14:paraId="6617C0A1" w14:textId="77777777" w:rsidR="00D73A1C" w:rsidRPr="00D73A1C" w:rsidRDefault="00D73A1C" w:rsidP="00D73A1C">
            <w:pPr>
              <w:spacing w:before="0" w:after="0" w:line="240" w:lineRule="auto"/>
              <w:jc w:val="left"/>
              <w:rPr>
                <w:color w:val="000000"/>
                <w:lang w:val="en-US"/>
              </w:rPr>
            </w:pPr>
          </w:p>
        </w:tc>
        <w:tc>
          <w:tcPr>
            <w:tcW w:w="3170" w:type="dxa"/>
          </w:tcPr>
          <w:p w14:paraId="3845C245" w14:textId="66FAAD3A" w:rsidR="00D73A1C" w:rsidRPr="00D73A1C" w:rsidRDefault="00D73A1C" w:rsidP="00D73A1C">
            <w:pPr>
              <w:spacing w:before="0" w:after="0" w:line="240" w:lineRule="auto"/>
              <w:jc w:val="left"/>
              <w:rPr>
                <w:color w:val="000000"/>
                <w:lang w:val="en-US"/>
              </w:rPr>
            </w:pPr>
            <w:r w:rsidRPr="00EA00B7">
              <w:t>Name: Nguyễn Văn A</w:t>
            </w:r>
          </w:p>
        </w:tc>
        <w:tc>
          <w:tcPr>
            <w:tcW w:w="3602" w:type="dxa"/>
            <w:vMerge/>
          </w:tcPr>
          <w:p w14:paraId="673AAC7A" w14:textId="77777777" w:rsidR="00D73A1C" w:rsidRPr="00D73A1C" w:rsidRDefault="00D73A1C" w:rsidP="00D73A1C">
            <w:pPr>
              <w:spacing w:before="0" w:after="0" w:line="240" w:lineRule="auto"/>
              <w:jc w:val="left"/>
              <w:rPr>
                <w:color w:val="000000"/>
                <w:lang w:val="en-US"/>
              </w:rPr>
            </w:pPr>
          </w:p>
        </w:tc>
        <w:tc>
          <w:tcPr>
            <w:tcW w:w="1012" w:type="dxa"/>
            <w:vMerge/>
          </w:tcPr>
          <w:p w14:paraId="50F7B53D" w14:textId="77777777" w:rsidR="00D73A1C" w:rsidRPr="00D73A1C" w:rsidRDefault="00D73A1C" w:rsidP="00D73A1C">
            <w:pPr>
              <w:spacing w:before="0" w:after="0" w:line="240" w:lineRule="auto"/>
              <w:jc w:val="left"/>
              <w:rPr>
                <w:lang w:val="en-US"/>
              </w:rPr>
            </w:pPr>
          </w:p>
        </w:tc>
      </w:tr>
      <w:tr w:rsidR="00D73A1C" w:rsidRPr="00D73A1C" w14:paraId="7E732A8B" w14:textId="77777777" w:rsidTr="221C5216">
        <w:tc>
          <w:tcPr>
            <w:tcW w:w="1129" w:type="dxa"/>
            <w:vMerge/>
          </w:tcPr>
          <w:p w14:paraId="30C6F9D3" w14:textId="77777777" w:rsidR="00D73A1C" w:rsidRPr="00D73A1C" w:rsidRDefault="00D73A1C" w:rsidP="00D73A1C">
            <w:pPr>
              <w:spacing w:before="0" w:after="0" w:line="240" w:lineRule="auto"/>
              <w:jc w:val="left"/>
              <w:rPr>
                <w:color w:val="000000"/>
                <w:lang w:val="en-US"/>
              </w:rPr>
            </w:pPr>
          </w:p>
        </w:tc>
        <w:tc>
          <w:tcPr>
            <w:tcW w:w="3170" w:type="dxa"/>
          </w:tcPr>
          <w:p w14:paraId="5C6ADA15" w14:textId="2CAD2890" w:rsidR="00D73A1C" w:rsidRPr="00D73A1C" w:rsidRDefault="00D73A1C" w:rsidP="00D73A1C">
            <w:pPr>
              <w:spacing w:before="0" w:after="0" w:line="240" w:lineRule="auto"/>
              <w:jc w:val="left"/>
              <w:rPr>
                <w:color w:val="000000"/>
                <w:lang w:val="en-US"/>
              </w:rPr>
            </w:pPr>
            <w:r w:rsidRPr="00EA00B7">
              <w:t xml:space="preserve">Faculty: </w:t>
            </w:r>
            <w:r>
              <w:t>Khoa học máy tính</w:t>
            </w:r>
          </w:p>
        </w:tc>
        <w:tc>
          <w:tcPr>
            <w:tcW w:w="3602" w:type="dxa"/>
            <w:vMerge/>
          </w:tcPr>
          <w:p w14:paraId="0A3D4DF2" w14:textId="77777777" w:rsidR="00D73A1C" w:rsidRPr="00D73A1C" w:rsidRDefault="00D73A1C" w:rsidP="00D73A1C">
            <w:pPr>
              <w:spacing w:before="0" w:after="0" w:line="240" w:lineRule="auto"/>
              <w:jc w:val="left"/>
              <w:rPr>
                <w:color w:val="000000"/>
                <w:lang w:val="en-US"/>
              </w:rPr>
            </w:pPr>
          </w:p>
        </w:tc>
        <w:tc>
          <w:tcPr>
            <w:tcW w:w="1012" w:type="dxa"/>
            <w:vMerge/>
          </w:tcPr>
          <w:p w14:paraId="6CE3E91F" w14:textId="77777777" w:rsidR="00D73A1C" w:rsidRPr="00D73A1C" w:rsidRDefault="00D73A1C" w:rsidP="00D73A1C">
            <w:pPr>
              <w:spacing w:before="0" w:after="0" w:line="240" w:lineRule="auto"/>
              <w:jc w:val="left"/>
              <w:rPr>
                <w:lang w:val="en-US"/>
              </w:rPr>
            </w:pPr>
          </w:p>
        </w:tc>
      </w:tr>
      <w:tr w:rsidR="00D73A1C" w:rsidRPr="00D73A1C" w14:paraId="11EE12DF" w14:textId="77777777" w:rsidTr="221C5216">
        <w:tc>
          <w:tcPr>
            <w:tcW w:w="1129" w:type="dxa"/>
            <w:vMerge/>
          </w:tcPr>
          <w:p w14:paraId="7C6B1A99" w14:textId="77777777" w:rsidR="00D73A1C" w:rsidRPr="00D73A1C" w:rsidRDefault="00D73A1C" w:rsidP="00D73A1C">
            <w:pPr>
              <w:spacing w:before="0" w:after="0" w:line="240" w:lineRule="auto"/>
              <w:jc w:val="left"/>
              <w:rPr>
                <w:color w:val="000000"/>
                <w:lang w:val="en-US"/>
              </w:rPr>
            </w:pPr>
          </w:p>
        </w:tc>
        <w:tc>
          <w:tcPr>
            <w:tcW w:w="3170" w:type="dxa"/>
          </w:tcPr>
          <w:p w14:paraId="33E85658" w14:textId="242C31C4" w:rsidR="00D73A1C" w:rsidRPr="00D73A1C" w:rsidRDefault="00D73A1C" w:rsidP="00D73A1C">
            <w:pPr>
              <w:spacing w:before="0" w:after="0" w:line="240" w:lineRule="auto"/>
              <w:jc w:val="left"/>
              <w:rPr>
                <w:color w:val="000000"/>
                <w:lang w:val="en-US"/>
              </w:rPr>
            </w:pPr>
            <w:r w:rsidRPr="00EA00B7">
              <w:t>Email: abc.com</w:t>
            </w:r>
          </w:p>
        </w:tc>
        <w:tc>
          <w:tcPr>
            <w:tcW w:w="3602" w:type="dxa"/>
            <w:vMerge/>
          </w:tcPr>
          <w:p w14:paraId="7345440F" w14:textId="77777777" w:rsidR="00D73A1C" w:rsidRPr="00D73A1C" w:rsidRDefault="00D73A1C" w:rsidP="00D73A1C">
            <w:pPr>
              <w:spacing w:before="0" w:after="0" w:line="240" w:lineRule="auto"/>
              <w:jc w:val="left"/>
              <w:rPr>
                <w:color w:val="000000"/>
                <w:lang w:val="en-US"/>
              </w:rPr>
            </w:pPr>
          </w:p>
        </w:tc>
        <w:tc>
          <w:tcPr>
            <w:tcW w:w="1012" w:type="dxa"/>
            <w:vMerge/>
          </w:tcPr>
          <w:p w14:paraId="4350E856" w14:textId="77777777" w:rsidR="00D73A1C" w:rsidRPr="00D73A1C" w:rsidRDefault="00D73A1C" w:rsidP="00D73A1C">
            <w:pPr>
              <w:spacing w:before="0" w:after="0" w:line="240" w:lineRule="auto"/>
              <w:jc w:val="left"/>
              <w:rPr>
                <w:lang w:val="en-US"/>
              </w:rPr>
            </w:pPr>
          </w:p>
        </w:tc>
      </w:tr>
    </w:tbl>
    <w:p w14:paraId="6D53581C" w14:textId="558A73E5" w:rsidR="008A010A" w:rsidRPr="001E5F97" w:rsidRDefault="008A010A" w:rsidP="00912A3D">
      <w:pPr>
        <w:pStyle w:val="ListParagraph"/>
        <w:numPr>
          <w:ilvl w:val="0"/>
          <w:numId w:val="55"/>
        </w:numPr>
        <w:rPr>
          <w:b/>
          <w:bCs/>
        </w:rPr>
      </w:pPr>
      <w:r w:rsidRPr="001E5F97">
        <w:rPr>
          <w:b/>
          <w:bCs/>
        </w:rPr>
        <w:t>Xoá giảng viên</w:t>
      </w:r>
    </w:p>
    <w:p w14:paraId="7EF30879" w14:textId="3EBBD9C8" w:rsidR="001839C7" w:rsidRDefault="001839C7" w:rsidP="001839C7">
      <w:r w:rsidRPr="001839C7">
        <w:rPr>
          <w:b/>
          <w:bCs/>
        </w:rPr>
        <w:t xml:space="preserve">Kỹ thuật kiểm thử: </w:t>
      </w:r>
      <w:r>
        <w:t>Kiểm thử hộp đen với kĩ thuật Decision Table</w:t>
      </w:r>
    </w:p>
    <w:p w14:paraId="4C9908E3" w14:textId="5F288107" w:rsidR="001839C7" w:rsidRPr="001839C7" w:rsidRDefault="006359D1" w:rsidP="001839C7">
      <w:pPr>
        <w:rPr>
          <w:b/>
          <w:bCs/>
        </w:rPr>
      </w:pPr>
      <w:r>
        <w:rPr>
          <w:b/>
          <w:bCs/>
        </w:rPr>
        <w:t>Điều kiện đầu vào</w:t>
      </w:r>
    </w:p>
    <w:p w14:paraId="4F197FBC" w14:textId="0E4C3420" w:rsidR="00DF520E" w:rsidRDefault="00DF520E" w:rsidP="00912A3D">
      <w:pPr>
        <w:pStyle w:val="ListParagraph"/>
        <w:numPr>
          <w:ilvl w:val="0"/>
          <w:numId w:val="5"/>
        </w:numPr>
      </w:pPr>
      <w:r>
        <w:t>Người dùng nhấn nút "Delete": Y (Yes) hoặc N (No).</w:t>
      </w:r>
    </w:p>
    <w:p w14:paraId="41DCBD9C" w14:textId="304A63F3" w:rsidR="001839C7" w:rsidRDefault="00DF520E" w:rsidP="00912A3D">
      <w:pPr>
        <w:pStyle w:val="ListParagraph"/>
        <w:numPr>
          <w:ilvl w:val="0"/>
          <w:numId w:val="5"/>
        </w:numPr>
      </w:pPr>
      <w:r>
        <w:t>Người dùng xác nhận trong hộp thoại: Y (Yes) hoặc N (No).</w:t>
      </w:r>
    </w:p>
    <w:p w14:paraId="3EA23CEA" w14:textId="5B342270" w:rsidR="00203C2F" w:rsidRDefault="00203C2F" w:rsidP="00203C2F">
      <w:pPr>
        <w:rPr>
          <w:b/>
          <w:bCs/>
        </w:rPr>
      </w:pPr>
      <w:r w:rsidRPr="00203C2F">
        <w:rPr>
          <w:b/>
          <w:bCs/>
        </w:rPr>
        <w:t>Hành động</w:t>
      </w:r>
    </w:p>
    <w:p w14:paraId="150DFC46" w14:textId="3011DA51" w:rsidR="007A1647" w:rsidRPr="007A1647" w:rsidRDefault="007A1647" w:rsidP="00912A3D">
      <w:pPr>
        <w:pStyle w:val="ListParagraph"/>
        <w:numPr>
          <w:ilvl w:val="0"/>
          <w:numId w:val="5"/>
        </w:numPr>
      </w:pPr>
      <w:r w:rsidRPr="007A1647">
        <w:t>Xóa giáo viên: Giáo viên bị xóa khỏi danh sách.</w:t>
      </w:r>
    </w:p>
    <w:p w14:paraId="0ADCAA78" w14:textId="0560E356" w:rsidR="007A1647" w:rsidRDefault="007A1647" w:rsidP="00912A3D">
      <w:pPr>
        <w:pStyle w:val="ListParagraph"/>
        <w:numPr>
          <w:ilvl w:val="0"/>
          <w:numId w:val="5"/>
        </w:numPr>
      </w:pPr>
      <w:r w:rsidRPr="007A1647">
        <w:t>Giữ nguyên danh sách: Không thay đổi gì trong danh sách giáo viên.</w:t>
      </w:r>
    </w:p>
    <w:p w14:paraId="2700D660" w14:textId="4DB0C279" w:rsidR="00385269" w:rsidRDefault="00385269" w:rsidP="00385269">
      <w:pPr>
        <w:rPr>
          <w:b/>
          <w:bCs/>
        </w:rPr>
      </w:pPr>
      <w:r w:rsidRPr="00385269">
        <w:rPr>
          <w:b/>
          <w:bCs/>
        </w:rPr>
        <w:t>Decision Table</w:t>
      </w:r>
    </w:p>
    <w:tbl>
      <w:tblPr>
        <w:tblStyle w:val="TableGrid"/>
        <w:tblW w:w="0" w:type="auto"/>
        <w:tblLook w:val="04A0" w:firstRow="1" w:lastRow="0" w:firstColumn="1" w:lastColumn="0" w:noHBand="0" w:noVBand="1"/>
      </w:tblPr>
      <w:tblGrid>
        <w:gridCol w:w="846"/>
        <w:gridCol w:w="1559"/>
        <w:gridCol w:w="1276"/>
        <w:gridCol w:w="2410"/>
        <w:gridCol w:w="2680"/>
      </w:tblGrid>
      <w:tr w:rsidR="00D23A07" w14:paraId="0484D706" w14:textId="77777777" w:rsidTr="00D23A07">
        <w:trPr>
          <w:cnfStyle w:val="100000000000" w:firstRow="1" w:lastRow="0" w:firstColumn="0" w:lastColumn="0" w:oddVBand="0" w:evenVBand="0" w:oddHBand="0" w:evenHBand="0" w:firstRowFirstColumn="0" w:firstRowLastColumn="0" w:lastRowFirstColumn="0" w:lastRowLastColumn="0"/>
          <w:trHeight w:val="569"/>
        </w:trPr>
        <w:tc>
          <w:tcPr>
            <w:tcW w:w="846" w:type="dxa"/>
            <w:shd w:val="clear" w:color="auto" w:fill="D0CECE" w:themeFill="background2" w:themeFillShade="E6"/>
          </w:tcPr>
          <w:p w14:paraId="50B2E679" w14:textId="13E9EB69" w:rsidR="00D23A07" w:rsidRDefault="00D23A07" w:rsidP="00D23A07">
            <w:pPr>
              <w:jc w:val="center"/>
              <w:rPr>
                <w:b w:val="0"/>
                <w:bCs/>
              </w:rPr>
            </w:pPr>
            <w:r w:rsidRPr="00DE1D4D">
              <w:t>Case</w:t>
            </w:r>
          </w:p>
        </w:tc>
        <w:tc>
          <w:tcPr>
            <w:tcW w:w="1559" w:type="dxa"/>
            <w:shd w:val="clear" w:color="auto" w:fill="D0CECE" w:themeFill="background2" w:themeFillShade="E6"/>
          </w:tcPr>
          <w:p w14:paraId="7A409C3A" w14:textId="0FF8E0E8" w:rsidR="00D23A07" w:rsidRDefault="00D23A07" w:rsidP="00D23A07">
            <w:pPr>
              <w:jc w:val="center"/>
              <w:rPr>
                <w:b w:val="0"/>
                <w:bCs/>
              </w:rPr>
            </w:pPr>
            <w:r w:rsidRPr="00DE1D4D">
              <w:t>Nhấn nút Delete</w:t>
            </w:r>
          </w:p>
        </w:tc>
        <w:tc>
          <w:tcPr>
            <w:tcW w:w="1276" w:type="dxa"/>
            <w:shd w:val="clear" w:color="auto" w:fill="D0CECE" w:themeFill="background2" w:themeFillShade="E6"/>
          </w:tcPr>
          <w:p w14:paraId="1BB648F8" w14:textId="59D8DBE0" w:rsidR="00D23A07" w:rsidRDefault="00D23A07" w:rsidP="00D23A07">
            <w:pPr>
              <w:jc w:val="center"/>
              <w:rPr>
                <w:b w:val="0"/>
                <w:bCs/>
              </w:rPr>
            </w:pPr>
            <w:r w:rsidRPr="00DE1D4D">
              <w:t>Xác nhận OK</w:t>
            </w:r>
          </w:p>
        </w:tc>
        <w:tc>
          <w:tcPr>
            <w:tcW w:w="2410" w:type="dxa"/>
            <w:shd w:val="clear" w:color="auto" w:fill="D0CECE" w:themeFill="background2" w:themeFillShade="E6"/>
          </w:tcPr>
          <w:p w14:paraId="3B1A1B26" w14:textId="6F781808" w:rsidR="00D23A07" w:rsidRDefault="00D23A07" w:rsidP="00D23A07">
            <w:pPr>
              <w:jc w:val="center"/>
              <w:rPr>
                <w:b w:val="0"/>
                <w:bCs/>
              </w:rPr>
            </w:pPr>
            <w:r w:rsidRPr="00DE1D4D">
              <w:t>Hành động</w:t>
            </w:r>
          </w:p>
        </w:tc>
        <w:tc>
          <w:tcPr>
            <w:tcW w:w="2680" w:type="dxa"/>
            <w:shd w:val="clear" w:color="auto" w:fill="D0CECE" w:themeFill="background2" w:themeFillShade="E6"/>
          </w:tcPr>
          <w:p w14:paraId="73905E76" w14:textId="6D3EEE2E" w:rsidR="00D23A07" w:rsidRDefault="00D23A07" w:rsidP="00D23A07">
            <w:pPr>
              <w:jc w:val="center"/>
              <w:rPr>
                <w:b w:val="0"/>
                <w:bCs/>
              </w:rPr>
            </w:pPr>
            <w:r w:rsidRPr="00DE1D4D">
              <w:t>Kết quả mong đợi</w:t>
            </w:r>
          </w:p>
        </w:tc>
      </w:tr>
      <w:tr w:rsidR="00D23A07" w14:paraId="4B0F87B0" w14:textId="77777777" w:rsidTr="00D23A07">
        <w:tc>
          <w:tcPr>
            <w:tcW w:w="846" w:type="dxa"/>
          </w:tcPr>
          <w:p w14:paraId="7739A1EC" w14:textId="22443D8B" w:rsidR="00D23A07" w:rsidRDefault="00D23A07" w:rsidP="00D23A07">
            <w:pPr>
              <w:rPr>
                <w:bCs/>
              </w:rPr>
            </w:pPr>
            <w:r w:rsidRPr="00DE1D4D">
              <w:t>1</w:t>
            </w:r>
          </w:p>
        </w:tc>
        <w:tc>
          <w:tcPr>
            <w:tcW w:w="1559" w:type="dxa"/>
          </w:tcPr>
          <w:p w14:paraId="7905C308" w14:textId="2EF9C774" w:rsidR="00D23A07" w:rsidRDefault="00D23A07" w:rsidP="000158F6">
            <w:pPr>
              <w:jc w:val="center"/>
              <w:rPr>
                <w:bCs/>
              </w:rPr>
            </w:pPr>
            <w:r w:rsidRPr="00DE1D4D">
              <w:t>Y</w:t>
            </w:r>
          </w:p>
        </w:tc>
        <w:tc>
          <w:tcPr>
            <w:tcW w:w="1276" w:type="dxa"/>
          </w:tcPr>
          <w:p w14:paraId="6D18041D" w14:textId="3F656B55" w:rsidR="00D23A07" w:rsidRDefault="00D23A07" w:rsidP="000158F6">
            <w:pPr>
              <w:jc w:val="center"/>
              <w:rPr>
                <w:bCs/>
              </w:rPr>
            </w:pPr>
            <w:r w:rsidRPr="00DE1D4D">
              <w:t>Y</w:t>
            </w:r>
          </w:p>
        </w:tc>
        <w:tc>
          <w:tcPr>
            <w:tcW w:w="2410" w:type="dxa"/>
          </w:tcPr>
          <w:p w14:paraId="4D62B044" w14:textId="30D36C94" w:rsidR="00D23A07" w:rsidRDefault="00D23A07" w:rsidP="00D23A07">
            <w:pPr>
              <w:rPr>
                <w:bCs/>
              </w:rPr>
            </w:pPr>
            <w:r w:rsidRPr="00DE1D4D">
              <w:t>Xóa giáo viên</w:t>
            </w:r>
          </w:p>
        </w:tc>
        <w:tc>
          <w:tcPr>
            <w:tcW w:w="2680" w:type="dxa"/>
          </w:tcPr>
          <w:p w14:paraId="5E10F18D" w14:textId="39F9354B" w:rsidR="00D23A07" w:rsidRDefault="00D23A07" w:rsidP="00D23A07">
            <w:pPr>
              <w:rPr>
                <w:bCs/>
              </w:rPr>
            </w:pPr>
            <w:r w:rsidRPr="00DE1D4D">
              <w:t>Giáo viên bị xóa khỏi danh sách.</w:t>
            </w:r>
          </w:p>
        </w:tc>
      </w:tr>
      <w:tr w:rsidR="00D23A07" w14:paraId="41B3E3EF" w14:textId="77777777" w:rsidTr="00D23A07">
        <w:tc>
          <w:tcPr>
            <w:tcW w:w="846" w:type="dxa"/>
          </w:tcPr>
          <w:p w14:paraId="714473BF" w14:textId="287E5BAF" w:rsidR="00D23A07" w:rsidRDefault="00D23A07" w:rsidP="00D23A07">
            <w:pPr>
              <w:rPr>
                <w:bCs/>
              </w:rPr>
            </w:pPr>
            <w:r w:rsidRPr="00DE1D4D">
              <w:t>2</w:t>
            </w:r>
          </w:p>
        </w:tc>
        <w:tc>
          <w:tcPr>
            <w:tcW w:w="1559" w:type="dxa"/>
          </w:tcPr>
          <w:p w14:paraId="6A194C96" w14:textId="12900F76" w:rsidR="00D23A07" w:rsidRDefault="00D23A07" w:rsidP="000158F6">
            <w:pPr>
              <w:jc w:val="center"/>
              <w:rPr>
                <w:bCs/>
              </w:rPr>
            </w:pPr>
            <w:r w:rsidRPr="00DE1D4D">
              <w:t>Y</w:t>
            </w:r>
          </w:p>
        </w:tc>
        <w:tc>
          <w:tcPr>
            <w:tcW w:w="1276" w:type="dxa"/>
          </w:tcPr>
          <w:p w14:paraId="679C0D67" w14:textId="3BADCEE6" w:rsidR="00D23A07" w:rsidRDefault="00D23A07" w:rsidP="000158F6">
            <w:pPr>
              <w:jc w:val="center"/>
              <w:rPr>
                <w:bCs/>
              </w:rPr>
            </w:pPr>
            <w:r w:rsidRPr="00DE1D4D">
              <w:t>N</w:t>
            </w:r>
          </w:p>
        </w:tc>
        <w:tc>
          <w:tcPr>
            <w:tcW w:w="2410" w:type="dxa"/>
          </w:tcPr>
          <w:p w14:paraId="68BB0C5F" w14:textId="15E72DC4" w:rsidR="00D23A07" w:rsidRDefault="00D23A07" w:rsidP="00D23A07">
            <w:pPr>
              <w:rPr>
                <w:bCs/>
              </w:rPr>
            </w:pPr>
            <w:r w:rsidRPr="00DE1D4D">
              <w:t>Giữ nguyên danh sách</w:t>
            </w:r>
          </w:p>
        </w:tc>
        <w:tc>
          <w:tcPr>
            <w:tcW w:w="2680" w:type="dxa"/>
          </w:tcPr>
          <w:p w14:paraId="6AD67E30" w14:textId="60D3745E" w:rsidR="00D23A07" w:rsidRDefault="00D23A07" w:rsidP="00D23A07">
            <w:pPr>
              <w:rPr>
                <w:bCs/>
              </w:rPr>
            </w:pPr>
            <w:r w:rsidRPr="00DE1D4D">
              <w:t>Giáo viên không bị xóa.</w:t>
            </w:r>
          </w:p>
        </w:tc>
      </w:tr>
      <w:tr w:rsidR="00D23A07" w14:paraId="4F2133FE" w14:textId="77777777" w:rsidTr="00D23A07">
        <w:tc>
          <w:tcPr>
            <w:tcW w:w="846" w:type="dxa"/>
          </w:tcPr>
          <w:p w14:paraId="4B971EEA" w14:textId="2B2434E2" w:rsidR="00D23A07" w:rsidRDefault="00D23A07" w:rsidP="00D23A07">
            <w:pPr>
              <w:rPr>
                <w:bCs/>
              </w:rPr>
            </w:pPr>
            <w:r w:rsidRPr="00DE1D4D">
              <w:t>3</w:t>
            </w:r>
          </w:p>
        </w:tc>
        <w:tc>
          <w:tcPr>
            <w:tcW w:w="1559" w:type="dxa"/>
          </w:tcPr>
          <w:p w14:paraId="7F89DBDC" w14:textId="270D89CF" w:rsidR="00D23A07" w:rsidRDefault="00D23A07" w:rsidP="000158F6">
            <w:pPr>
              <w:jc w:val="center"/>
              <w:rPr>
                <w:bCs/>
              </w:rPr>
            </w:pPr>
            <w:r w:rsidRPr="00DE1D4D">
              <w:t>N</w:t>
            </w:r>
          </w:p>
        </w:tc>
        <w:tc>
          <w:tcPr>
            <w:tcW w:w="1276" w:type="dxa"/>
          </w:tcPr>
          <w:p w14:paraId="66C4737E" w14:textId="4D6C9D85" w:rsidR="00D23A07" w:rsidRDefault="00D23A07" w:rsidP="000158F6">
            <w:pPr>
              <w:jc w:val="center"/>
              <w:rPr>
                <w:bCs/>
              </w:rPr>
            </w:pPr>
            <w:r w:rsidRPr="00DE1D4D">
              <w:t>-</w:t>
            </w:r>
          </w:p>
        </w:tc>
        <w:tc>
          <w:tcPr>
            <w:tcW w:w="2410" w:type="dxa"/>
          </w:tcPr>
          <w:p w14:paraId="198F8A42" w14:textId="5AE3D08E" w:rsidR="00D23A07" w:rsidRDefault="00D23A07" w:rsidP="00D23A07">
            <w:pPr>
              <w:rPr>
                <w:bCs/>
              </w:rPr>
            </w:pPr>
            <w:r w:rsidRPr="00DE1D4D">
              <w:t>Giữ nguyên danh sách</w:t>
            </w:r>
          </w:p>
        </w:tc>
        <w:tc>
          <w:tcPr>
            <w:tcW w:w="2680" w:type="dxa"/>
          </w:tcPr>
          <w:p w14:paraId="32B7C584" w14:textId="70C4BE3C" w:rsidR="00D23A07" w:rsidRDefault="00D23A07" w:rsidP="00D23A07">
            <w:pPr>
              <w:rPr>
                <w:bCs/>
              </w:rPr>
            </w:pPr>
            <w:r w:rsidRPr="00DE1D4D">
              <w:t>Không có gì thay đổi.</w:t>
            </w:r>
          </w:p>
        </w:tc>
      </w:tr>
    </w:tbl>
    <w:p w14:paraId="4D4ED228" w14:textId="5EB3CC78" w:rsidR="00385269" w:rsidRDefault="00AB6839" w:rsidP="00912A3D">
      <w:pPr>
        <w:pStyle w:val="ListParagraph"/>
        <w:numPr>
          <w:ilvl w:val="0"/>
          <w:numId w:val="55"/>
        </w:numPr>
        <w:rPr>
          <w:b/>
          <w:bCs/>
        </w:rPr>
      </w:pPr>
      <w:r>
        <w:rPr>
          <w:b/>
          <w:bCs/>
        </w:rPr>
        <w:t>Cập nhật thông tin giảng viên</w:t>
      </w:r>
    </w:p>
    <w:p w14:paraId="55236797" w14:textId="01C6F4CA" w:rsidR="00AB6839" w:rsidRDefault="00AB6839" w:rsidP="00AB6839">
      <w:r>
        <w:t xml:space="preserve">Phương pháp kiểm thử và phân vùng dữ liệu </w:t>
      </w:r>
      <w:r w:rsidR="001C0166">
        <w:t>giống mục 4.4.1.a nên nhóm dự án xin phép không trình bày kiểm thử tính năng này.</w:t>
      </w:r>
    </w:p>
    <w:p w14:paraId="541E498B" w14:textId="3757A8C6" w:rsidR="00961CE2" w:rsidRDefault="00961CE2" w:rsidP="002239AC">
      <w:pPr>
        <w:pStyle w:val="Heading3"/>
        <w:numPr>
          <w:ilvl w:val="2"/>
          <w:numId w:val="76"/>
        </w:numPr>
      </w:pPr>
      <w:bookmarkStart w:id="179" w:name="_Toc186524683"/>
      <w:r>
        <w:t xml:space="preserve">Chức năng </w:t>
      </w:r>
      <w:r w:rsidR="00B3451B">
        <w:t>đăng kí lớp của sinh viên</w:t>
      </w:r>
      <w:bookmarkEnd w:id="179"/>
    </w:p>
    <w:p w14:paraId="6375162A" w14:textId="77777777" w:rsidR="007E23B6" w:rsidRDefault="007E23B6" w:rsidP="007E23B6">
      <w:r w:rsidRPr="001839C7">
        <w:rPr>
          <w:b/>
          <w:bCs/>
        </w:rPr>
        <w:t xml:space="preserve">Kỹ thuật kiểm thử: </w:t>
      </w:r>
      <w:r>
        <w:t>Kiểm thử hộp đen với kĩ thuật Decision Table</w:t>
      </w:r>
    </w:p>
    <w:p w14:paraId="1DE041E5" w14:textId="754E0E70" w:rsidR="007E23B6" w:rsidRDefault="007E23B6" w:rsidP="007E23B6">
      <w:pPr>
        <w:rPr>
          <w:b/>
          <w:bCs/>
        </w:rPr>
      </w:pPr>
      <w:r>
        <w:rPr>
          <w:b/>
          <w:bCs/>
        </w:rPr>
        <w:t xml:space="preserve">Điều kiện </w:t>
      </w:r>
      <w:r w:rsidR="003A4DB3">
        <w:rPr>
          <w:b/>
          <w:bCs/>
        </w:rPr>
        <w:t>kiểm tra</w:t>
      </w:r>
    </w:p>
    <w:p w14:paraId="36F5F12C" w14:textId="6BB62511" w:rsidR="007B7E7C" w:rsidRPr="007B7E7C" w:rsidRDefault="007B7E7C" w:rsidP="00912A3D">
      <w:pPr>
        <w:pStyle w:val="ListParagraph"/>
        <w:numPr>
          <w:ilvl w:val="0"/>
          <w:numId w:val="5"/>
        </w:numPr>
      </w:pPr>
      <w:r w:rsidRPr="007B7E7C">
        <w:t>Lớp đã đăng ký trước đó (cùng học phần): Yes (Y) hoặc No (N).</w:t>
      </w:r>
    </w:p>
    <w:p w14:paraId="6A79ED47" w14:textId="45B8E626" w:rsidR="007B7E7C" w:rsidRPr="007B7E7C" w:rsidRDefault="007B7E7C" w:rsidP="00912A3D">
      <w:pPr>
        <w:pStyle w:val="ListParagraph"/>
        <w:numPr>
          <w:ilvl w:val="0"/>
          <w:numId w:val="5"/>
        </w:numPr>
      </w:pPr>
      <w:r w:rsidRPr="007B7E7C">
        <w:t>Trùng thời gian với lớp đã đăng ký: Yes (Y) hoặc No (N).</w:t>
      </w:r>
    </w:p>
    <w:p w14:paraId="6C19366C" w14:textId="1E9EE339" w:rsidR="007E23B6" w:rsidRDefault="007E23B6" w:rsidP="007E23B6">
      <w:pPr>
        <w:rPr>
          <w:b/>
          <w:bCs/>
        </w:rPr>
      </w:pPr>
      <w:r w:rsidRPr="00203C2F">
        <w:rPr>
          <w:b/>
          <w:bCs/>
        </w:rPr>
        <w:t>Hành động</w:t>
      </w:r>
    </w:p>
    <w:p w14:paraId="6F011DD7" w14:textId="2A138A24" w:rsidR="00262A45" w:rsidRPr="00262A45" w:rsidRDefault="00262A45" w:rsidP="00912A3D">
      <w:pPr>
        <w:pStyle w:val="ListParagraph"/>
        <w:numPr>
          <w:ilvl w:val="0"/>
          <w:numId w:val="5"/>
        </w:numPr>
      </w:pPr>
      <w:r w:rsidRPr="00262A45">
        <w:t>Cho phép đăng ký: Thêm lớp học vào danh sách đã đăng ký.</w:t>
      </w:r>
    </w:p>
    <w:p w14:paraId="18E2AA9B" w14:textId="4AA74498" w:rsidR="00262A45" w:rsidRPr="00262A45" w:rsidRDefault="00262A45" w:rsidP="00912A3D">
      <w:pPr>
        <w:pStyle w:val="ListParagraph"/>
        <w:numPr>
          <w:ilvl w:val="0"/>
          <w:numId w:val="5"/>
        </w:numPr>
      </w:pPr>
      <w:r w:rsidRPr="00262A45">
        <w:t>Hiển thị lỗi trùng học phần: "You are already registered for a class in this course."</w:t>
      </w:r>
    </w:p>
    <w:p w14:paraId="162C4B8C" w14:textId="77777777" w:rsidR="00262A45" w:rsidRDefault="00262A45" w:rsidP="00912A3D">
      <w:pPr>
        <w:pStyle w:val="ListParagraph"/>
        <w:numPr>
          <w:ilvl w:val="0"/>
          <w:numId w:val="5"/>
        </w:numPr>
      </w:pPr>
      <w:r w:rsidRPr="00262A45">
        <w:t>Hiển thị lỗi trùng thời gian: "Time conflict with another registered class."</w:t>
      </w:r>
    </w:p>
    <w:p w14:paraId="63D18EEE" w14:textId="75347423" w:rsidR="007E23B6" w:rsidRPr="00262A45" w:rsidRDefault="007E23B6" w:rsidP="00262A45">
      <w:pPr>
        <w:rPr>
          <w:b/>
          <w:bCs/>
        </w:rPr>
      </w:pPr>
      <w:r w:rsidRPr="00262A45">
        <w:rPr>
          <w:b/>
          <w:bCs/>
        </w:rPr>
        <w:t>Decision Table</w:t>
      </w:r>
    </w:p>
    <w:tbl>
      <w:tblPr>
        <w:tblStyle w:val="TableGrid"/>
        <w:tblW w:w="0" w:type="auto"/>
        <w:tblLook w:val="04A0" w:firstRow="1" w:lastRow="0" w:firstColumn="1" w:lastColumn="0" w:noHBand="0" w:noVBand="1"/>
      </w:tblPr>
      <w:tblGrid>
        <w:gridCol w:w="846"/>
        <w:gridCol w:w="1559"/>
        <w:gridCol w:w="1276"/>
        <w:gridCol w:w="2410"/>
        <w:gridCol w:w="2680"/>
      </w:tblGrid>
      <w:tr w:rsidR="007E23B6" w14:paraId="75600E7C" w14:textId="77777777" w:rsidTr="003F7E15">
        <w:trPr>
          <w:cnfStyle w:val="100000000000" w:firstRow="1" w:lastRow="0" w:firstColumn="0" w:lastColumn="0" w:oddVBand="0" w:evenVBand="0" w:oddHBand="0" w:evenHBand="0" w:firstRowFirstColumn="0" w:firstRowLastColumn="0" w:lastRowFirstColumn="0" w:lastRowLastColumn="0"/>
          <w:trHeight w:val="569"/>
        </w:trPr>
        <w:tc>
          <w:tcPr>
            <w:tcW w:w="846" w:type="dxa"/>
            <w:shd w:val="clear" w:color="auto" w:fill="D0CECE" w:themeFill="background2" w:themeFillShade="E6"/>
          </w:tcPr>
          <w:p w14:paraId="79651EF1" w14:textId="77777777" w:rsidR="007E23B6" w:rsidRPr="00A00E57" w:rsidRDefault="007E23B6" w:rsidP="003F7E15">
            <w:pPr>
              <w:jc w:val="center"/>
            </w:pPr>
            <w:r w:rsidRPr="00A00E57">
              <w:t>Case</w:t>
            </w:r>
          </w:p>
        </w:tc>
        <w:tc>
          <w:tcPr>
            <w:tcW w:w="1559" w:type="dxa"/>
            <w:shd w:val="clear" w:color="auto" w:fill="D0CECE" w:themeFill="background2" w:themeFillShade="E6"/>
          </w:tcPr>
          <w:p w14:paraId="376105A1" w14:textId="336A8E28" w:rsidR="007E23B6" w:rsidRPr="00A00E57" w:rsidRDefault="00A00E57" w:rsidP="003F7E15">
            <w:pPr>
              <w:jc w:val="center"/>
            </w:pPr>
            <w:r w:rsidRPr="00A00E57">
              <w:t>Kiểm tra lớp đã đăng kí trước đó</w:t>
            </w:r>
          </w:p>
        </w:tc>
        <w:tc>
          <w:tcPr>
            <w:tcW w:w="1276" w:type="dxa"/>
            <w:shd w:val="clear" w:color="auto" w:fill="D0CECE" w:themeFill="background2" w:themeFillShade="E6"/>
          </w:tcPr>
          <w:p w14:paraId="2021B18E" w14:textId="30349A59" w:rsidR="007E23B6" w:rsidRPr="00A00E57" w:rsidRDefault="00A00E57" w:rsidP="003F7E15">
            <w:pPr>
              <w:jc w:val="center"/>
            </w:pPr>
            <w:r w:rsidRPr="00A00E57">
              <w:t>Kiểm tra trùng thời gian</w:t>
            </w:r>
          </w:p>
        </w:tc>
        <w:tc>
          <w:tcPr>
            <w:tcW w:w="2410" w:type="dxa"/>
            <w:shd w:val="clear" w:color="auto" w:fill="D0CECE" w:themeFill="background2" w:themeFillShade="E6"/>
          </w:tcPr>
          <w:p w14:paraId="47A553AD" w14:textId="77777777" w:rsidR="007E23B6" w:rsidRPr="00A00E57" w:rsidRDefault="007E23B6" w:rsidP="003F7E15">
            <w:pPr>
              <w:jc w:val="center"/>
            </w:pPr>
            <w:r w:rsidRPr="00A00E57">
              <w:t>Hành động</w:t>
            </w:r>
          </w:p>
        </w:tc>
        <w:tc>
          <w:tcPr>
            <w:tcW w:w="2680" w:type="dxa"/>
            <w:shd w:val="clear" w:color="auto" w:fill="D0CECE" w:themeFill="background2" w:themeFillShade="E6"/>
          </w:tcPr>
          <w:p w14:paraId="2C87EB71" w14:textId="77777777" w:rsidR="007E23B6" w:rsidRDefault="007E23B6" w:rsidP="003F7E15">
            <w:pPr>
              <w:jc w:val="center"/>
              <w:rPr>
                <w:b w:val="0"/>
                <w:bCs/>
              </w:rPr>
            </w:pPr>
            <w:r w:rsidRPr="00DE1D4D">
              <w:t>Kết quả mong đợi</w:t>
            </w:r>
          </w:p>
        </w:tc>
      </w:tr>
      <w:tr w:rsidR="000158F6" w14:paraId="4DD6EACF" w14:textId="77777777" w:rsidTr="003F7E15">
        <w:tc>
          <w:tcPr>
            <w:tcW w:w="846" w:type="dxa"/>
            <w:vAlign w:val="center"/>
          </w:tcPr>
          <w:p w14:paraId="02E5F744" w14:textId="6055893F" w:rsidR="000158F6" w:rsidRDefault="000158F6" w:rsidP="000158F6">
            <w:pPr>
              <w:rPr>
                <w:bCs/>
              </w:rPr>
            </w:pPr>
            <w:r>
              <w:rPr>
                <w:color w:val="000000"/>
              </w:rPr>
              <w:t>1</w:t>
            </w:r>
          </w:p>
        </w:tc>
        <w:tc>
          <w:tcPr>
            <w:tcW w:w="1559" w:type="dxa"/>
            <w:vAlign w:val="center"/>
          </w:tcPr>
          <w:p w14:paraId="4B4BA88B" w14:textId="459035F2" w:rsidR="000158F6" w:rsidRDefault="000158F6" w:rsidP="000158F6">
            <w:pPr>
              <w:jc w:val="center"/>
              <w:rPr>
                <w:bCs/>
              </w:rPr>
            </w:pPr>
            <w:r>
              <w:rPr>
                <w:color w:val="000000"/>
              </w:rPr>
              <w:t>N</w:t>
            </w:r>
          </w:p>
        </w:tc>
        <w:tc>
          <w:tcPr>
            <w:tcW w:w="1276" w:type="dxa"/>
            <w:vAlign w:val="center"/>
          </w:tcPr>
          <w:p w14:paraId="308DC938" w14:textId="63F802D2" w:rsidR="000158F6" w:rsidRDefault="000158F6" w:rsidP="000158F6">
            <w:pPr>
              <w:jc w:val="center"/>
              <w:rPr>
                <w:bCs/>
              </w:rPr>
            </w:pPr>
            <w:r>
              <w:rPr>
                <w:color w:val="000000"/>
              </w:rPr>
              <w:t>N</w:t>
            </w:r>
          </w:p>
        </w:tc>
        <w:tc>
          <w:tcPr>
            <w:tcW w:w="2410" w:type="dxa"/>
            <w:vAlign w:val="center"/>
          </w:tcPr>
          <w:p w14:paraId="4A6D4954" w14:textId="27F7ACB5" w:rsidR="000158F6" w:rsidRDefault="000158F6" w:rsidP="000158F6">
            <w:pPr>
              <w:rPr>
                <w:bCs/>
              </w:rPr>
            </w:pPr>
            <w:r>
              <w:rPr>
                <w:color w:val="000000"/>
              </w:rPr>
              <w:t>Cho phép đăng ký</w:t>
            </w:r>
          </w:p>
        </w:tc>
        <w:tc>
          <w:tcPr>
            <w:tcW w:w="2680" w:type="dxa"/>
            <w:vAlign w:val="center"/>
          </w:tcPr>
          <w:p w14:paraId="5DA2E924" w14:textId="7522B022" w:rsidR="000158F6" w:rsidRDefault="000158F6" w:rsidP="000158F6">
            <w:pPr>
              <w:rPr>
                <w:bCs/>
              </w:rPr>
            </w:pPr>
            <w:r>
              <w:rPr>
                <w:color w:val="000000"/>
              </w:rPr>
              <w:t>Hiển thị: "Successfully registered for the class!"</w:t>
            </w:r>
          </w:p>
        </w:tc>
      </w:tr>
      <w:tr w:rsidR="000158F6" w14:paraId="478A4868" w14:textId="77777777" w:rsidTr="003F7E15">
        <w:tc>
          <w:tcPr>
            <w:tcW w:w="846" w:type="dxa"/>
            <w:vAlign w:val="center"/>
          </w:tcPr>
          <w:p w14:paraId="48FAF425" w14:textId="015D64C6" w:rsidR="000158F6" w:rsidRDefault="000158F6" w:rsidP="000158F6">
            <w:pPr>
              <w:rPr>
                <w:bCs/>
              </w:rPr>
            </w:pPr>
            <w:r>
              <w:rPr>
                <w:color w:val="000000"/>
              </w:rPr>
              <w:t>2</w:t>
            </w:r>
          </w:p>
        </w:tc>
        <w:tc>
          <w:tcPr>
            <w:tcW w:w="1559" w:type="dxa"/>
            <w:vAlign w:val="center"/>
          </w:tcPr>
          <w:p w14:paraId="5E750D53" w14:textId="627AE8B5" w:rsidR="000158F6" w:rsidRDefault="000158F6" w:rsidP="000158F6">
            <w:pPr>
              <w:jc w:val="center"/>
              <w:rPr>
                <w:bCs/>
              </w:rPr>
            </w:pPr>
            <w:r>
              <w:rPr>
                <w:color w:val="000000"/>
              </w:rPr>
              <w:t>Y</w:t>
            </w:r>
          </w:p>
        </w:tc>
        <w:tc>
          <w:tcPr>
            <w:tcW w:w="1276" w:type="dxa"/>
            <w:vAlign w:val="center"/>
          </w:tcPr>
          <w:p w14:paraId="4B8D19D8" w14:textId="0FF12FB0" w:rsidR="000158F6" w:rsidRDefault="000158F6" w:rsidP="000158F6">
            <w:pPr>
              <w:jc w:val="center"/>
              <w:rPr>
                <w:bCs/>
              </w:rPr>
            </w:pPr>
            <w:r>
              <w:rPr>
                <w:color w:val="000000"/>
              </w:rPr>
              <w:t>-</w:t>
            </w:r>
          </w:p>
        </w:tc>
        <w:tc>
          <w:tcPr>
            <w:tcW w:w="2410" w:type="dxa"/>
            <w:vAlign w:val="center"/>
          </w:tcPr>
          <w:p w14:paraId="7F25547F" w14:textId="693A4D4D" w:rsidR="000158F6" w:rsidRDefault="000158F6" w:rsidP="000158F6">
            <w:pPr>
              <w:rPr>
                <w:bCs/>
              </w:rPr>
            </w:pPr>
            <w:r>
              <w:rPr>
                <w:color w:val="000000"/>
              </w:rPr>
              <w:t>Hiển thị lỗi trùng học phần</w:t>
            </w:r>
          </w:p>
        </w:tc>
        <w:tc>
          <w:tcPr>
            <w:tcW w:w="2680" w:type="dxa"/>
            <w:vAlign w:val="center"/>
          </w:tcPr>
          <w:p w14:paraId="562794F4" w14:textId="2FA6DA3C" w:rsidR="000158F6" w:rsidRDefault="000158F6" w:rsidP="000158F6">
            <w:pPr>
              <w:rPr>
                <w:bCs/>
              </w:rPr>
            </w:pPr>
            <w:r>
              <w:rPr>
                <w:color w:val="000000"/>
              </w:rPr>
              <w:t>Hiển thị: "You are already registered for a class in this course."</w:t>
            </w:r>
          </w:p>
        </w:tc>
      </w:tr>
      <w:tr w:rsidR="000158F6" w14:paraId="5196E3D3" w14:textId="77777777" w:rsidTr="003F7E15">
        <w:tc>
          <w:tcPr>
            <w:tcW w:w="846" w:type="dxa"/>
            <w:vAlign w:val="center"/>
          </w:tcPr>
          <w:p w14:paraId="112BDC30" w14:textId="2F0EF781" w:rsidR="000158F6" w:rsidRPr="00DE1D4D" w:rsidRDefault="000158F6" w:rsidP="000158F6">
            <w:r>
              <w:rPr>
                <w:color w:val="000000"/>
              </w:rPr>
              <w:t>3</w:t>
            </w:r>
          </w:p>
        </w:tc>
        <w:tc>
          <w:tcPr>
            <w:tcW w:w="1559" w:type="dxa"/>
            <w:vAlign w:val="center"/>
          </w:tcPr>
          <w:p w14:paraId="5AAADC4D" w14:textId="6C39E32E" w:rsidR="000158F6" w:rsidRPr="00DE1D4D" w:rsidRDefault="000158F6" w:rsidP="000158F6">
            <w:pPr>
              <w:jc w:val="center"/>
            </w:pPr>
            <w:r>
              <w:rPr>
                <w:color w:val="000000"/>
              </w:rPr>
              <w:t>N</w:t>
            </w:r>
          </w:p>
        </w:tc>
        <w:tc>
          <w:tcPr>
            <w:tcW w:w="1276" w:type="dxa"/>
            <w:vAlign w:val="center"/>
          </w:tcPr>
          <w:p w14:paraId="67D25F05" w14:textId="03CD5B51" w:rsidR="000158F6" w:rsidRPr="00DE1D4D" w:rsidRDefault="000158F6" w:rsidP="000158F6">
            <w:pPr>
              <w:jc w:val="center"/>
            </w:pPr>
            <w:r>
              <w:rPr>
                <w:color w:val="000000"/>
              </w:rPr>
              <w:t>Y</w:t>
            </w:r>
          </w:p>
        </w:tc>
        <w:tc>
          <w:tcPr>
            <w:tcW w:w="2410" w:type="dxa"/>
            <w:vAlign w:val="center"/>
          </w:tcPr>
          <w:p w14:paraId="0C9435FC" w14:textId="7834F2C9" w:rsidR="000158F6" w:rsidRPr="00DE1D4D" w:rsidRDefault="000158F6" w:rsidP="000158F6">
            <w:r>
              <w:rPr>
                <w:color w:val="000000"/>
              </w:rPr>
              <w:t>Hiển thị lỗi trùng thời gian</w:t>
            </w:r>
          </w:p>
        </w:tc>
        <w:tc>
          <w:tcPr>
            <w:tcW w:w="2680" w:type="dxa"/>
            <w:vAlign w:val="center"/>
          </w:tcPr>
          <w:p w14:paraId="2CE7BEFE" w14:textId="22530A59" w:rsidR="000158F6" w:rsidRPr="00DE1D4D" w:rsidRDefault="000158F6" w:rsidP="000158F6">
            <w:r>
              <w:rPr>
                <w:color w:val="000000"/>
              </w:rPr>
              <w:t>Hiển thị: "Time conflict with another registered class."</w:t>
            </w:r>
          </w:p>
        </w:tc>
      </w:tr>
    </w:tbl>
    <w:p w14:paraId="4ABD1D6A" w14:textId="77777777" w:rsidR="00961CE2" w:rsidRPr="00AB6839" w:rsidRDefault="00961CE2" w:rsidP="00AB6839"/>
    <w:p w14:paraId="26A4E1EE" w14:textId="77777777" w:rsidR="00C85011" w:rsidRPr="008C2D75" w:rsidRDefault="1C305992" w:rsidP="002239AC">
      <w:pPr>
        <w:pStyle w:val="Heading2"/>
        <w:numPr>
          <w:ilvl w:val="1"/>
          <w:numId w:val="76"/>
        </w:numPr>
      </w:pPr>
      <w:bookmarkStart w:id="180" w:name="_Toc510882215"/>
      <w:bookmarkStart w:id="181" w:name="_Toc186524684"/>
      <w:r w:rsidRPr="1C305992">
        <w:t>Triển khai</w:t>
      </w:r>
      <w:bookmarkEnd w:id="180"/>
      <w:bookmarkEnd w:id="181"/>
    </w:p>
    <w:p w14:paraId="40735B3E" w14:textId="77777777" w:rsidR="0092625F" w:rsidRDefault="1C305992" w:rsidP="002239AC">
      <w:pPr>
        <w:pStyle w:val="Heading3"/>
        <w:numPr>
          <w:ilvl w:val="2"/>
          <w:numId w:val="76"/>
        </w:numPr>
      </w:pPr>
      <w:bookmarkStart w:id="182" w:name="_Toc186524685"/>
      <w:r>
        <w:t>Mô hình triển khai</w:t>
      </w:r>
      <w:bookmarkEnd w:id="182"/>
    </w:p>
    <w:p w14:paraId="60E207FB" w14:textId="4E9F5793" w:rsidR="1C305992" w:rsidRPr="009D6E8C" w:rsidRDefault="1C305992" w:rsidP="009D6E8C">
      <w:pPr>
        <w:pStyle w:val="Caption"/>
        <w:numPr>
          <w:ilvl w:val="0"/>
          <w:numId w:val="19"/>
        </w:numPr>
        <w:jc w:val="left"/>
        <w:rPr>
          <w:b/>
        </w:rPr>
      </w:pPr>
      <w:r w:rsidRPr="009D6E8C">
        <w:rPr>
          <w:b/>
        </w:rPr>
        <w:t>Kiến trúc hệ thống</w:t>
      </w:r>
    </w:p>
    <w:p w14:paraId="0B39D059" w14:textId="0758A910" w:rsidR="1C305992" w:rsidRDefault="0092625F" w:rsidP="0092625F">
      <w:pPr>
        <w:ind w:left="720"/>
      </w:pPr>
      <w:r>
        <w:t xml:space="preserve">+ </w:t>
      </w:r>
      <w:r w:rsidR="1C305992">
        <w:t>Frontend: HTML, CSS, JS</w:t>
      </w:r>
    </w:p>
    <w:p w14:paraId="35E54993" w14:textId="5AC6FF1C" w:rsidR="1C305992" w:rsidRDefault="0092625F" w:rsidP="0092625F">
      <w:pPr>
        <w:ind w:left="720"/>
      </w:pPr>
      <w:r>
        <w:t xml:space="preserve">+ </w:t>
      </w:r>
      <w:r w:rsidR="1C305992">
        <w:t>Backend: Node JS</w:t>
      </w:r>
    </w:p>
    <w:p w14:paraId="32088274" w14:textId="62DB60AB" w:rsidR="1C305992" w:rsidRDefault="0092625F" w:rsidP="0092625F">
      <w:pPr>
        <w:ind w:left="720"/>
      </w:pPr>
      <w:r>
        <w:t xml:space="preserve">+ </w:t>
      </w:r>
      <w:r w:rsidR="1C305992">
        <w:t>Database: PostgreSQL</w:t>
      </w:r>
    </w:p>
    <w:p w14:paraId="610E998B" w14:textId="3B9FD9F5" w:rsidR="1C305992" w:rsidRDefault="0092625F" w:rsidP="0092625F">
      <w:pPr>
        <w:ind w:left="720"/>
      </w:pPr>
      <w:r>
        <w:t xml:space="preserve">+ </w:t>
      </w:r>
      <w:r w:rsidR="1C305992">
        <w:t>Payment method: Payos</w:t>
      </w:r>
    </w:p>
    <w:p w14:paraId="029C0C95" w14:textId="69050F7C" w:rsidR="1C305992" w:rsidRPr="009D6E8C" w:rsidRDefault="1C305992" w:rsidP="009D6E8C">
      <w:pPr>
        <w:pStyle w:val="Caption"/>
        <w:numPr>
          <w:ilvl w:val="0"/>
          <w:numId w:val="19"/>
        </w:numPr>
        <w:jc w:val="left"/>
        <w:rPr>
          <w:b/>
        </w:rPr>
      </w:pPr>
      <w:r w:rsidRPr="009D6E8C">
        <w:rPr>
          <w:b/>
        </w:rPr>
        <w:t>Môi trường triển khai:</w:t>
      </w:r>
    </w:p>
    <w:p w14:paraId="7D8D89BB" w14:textId="39629074" w:rsidR="00AB0011" w:rsidRDefault="1C305992" w:rsidP="1C305992">
      <w:pPr>
        <w:ind w:firstLine="720"/>
      </w:pPr>
      <w:r>
        <w:t>+ Laptop/PC: Windows/MAC</w:t>
      </w:r>
    </w:p>
    <w:p w14:paraId="42413ED9" w14:textId="56E1A3E8" w:rsidR="00AB0011" w:rsidRDefault="1C305992" w:rsidP="1C305992">
      <w:pPr>
        <w:ind w:firstLine="720"/>
      </w:pPr>
      <w:r>
        <w:t>+ RAM: 8GB (trở lên)</w:t>
      </w:r>
    </w:p>
    <w:p w14:paraId="426C8AA0" w14:textId="4531053E" w:rsidR="00AB0011" w:rsidRDefault="1C305992" w:rsidP="1C305992">
      <w:pPr>
        <w:ind w:firstLine="720"/>
      </w:pPr>
      <w:r>
        <w:t>+ Processor: Core i5 (hoặc tương đương)</w:t>
      </w:r>
    </w:p>
    <w:p w14:paraId="46FC5016" w14:textId="493F7532" w:rsidR="00AB0011" w:rsidRPr="009D6E8C" w:rsidRDefault="1C305992" w:rsidP="009D6E8C">
      <w:pPr>
        <w:pStyle w:val="Caption"/>
        <w:numPr>
          <w:ilvl w:val="0"/>
          <w:numId w:val="19"/>
        </w:numPr>
        <w:jc w:val="left"/>
        <w:rPr>
          <w:b/>
        </w:rPr>
      </w:pPr>
      <w:r w:rsidRPr="009D6E8C">
        <w:rPr>
          <w:b/>
        </w:rPr>
        <w:t>Phần mềm cần thiết:</w:t>
      </w:r>
    </w:p>
    <w:p w14:paraId="782A9BCD" w14:textId="3A411F90" w:rsidR="1C305992" w:rsidRDefault="1C305992" w:rsidP="00AC7AF5">
      <w:pPr>
        <w:ind w:left="720"/>
      </w:pPr>
      <w:r>
        <w:t>+ IDE (VS Code)</w:t>
      </w:r>
    </w:p>
    <w:p w14:paraId="1C9AA65A" w14:textId="00C75656" w:rsidR="1C305992" w:rsidRDefault="1C305992" w:rsidP="00AC7AF5">
      <w:pPr>
        <w:ind w:left="720"/>
      </w:pPr>
      <w:r>
        <w:t>+ Git</w:t>
      </w:r>
    </w:p>
    <w:p w14:paraId="6D86A1A9" w14:textId="506191BD" w:rsidR="1C305992" w:rsidRDefault="1C305992" w:rsidP="00AC7AF5">
      <w:pPr>
        <w:ind w:left="720"/>
      </w:pPr>
      <w:r>
        <w:t>+ pgAdmin 4 (Dùng để quản lý database)</w:t>
      </w:r>
    </w:p>
    <w:p w14:paraId="27A29C54" w14:textId="5E43D8E9" w:rsidR="1C305992" w:rsidRDefault="1C305992" w:rsidP="00AC7AF5">
      <w:pPr>
        <w:ind w:left="720"/>
      </w:pPr>
      <w:r>
        <w:t>+ Nodejs v1</w:t>
      </w:r>
      <w:r w:rsidR="08B84838">
        <w:t>6</w:t>
      </w:r>
      <w:r>
        <w:t>+</w:t>
      </w:r>
    </w:p>
    <w:p w14:paraId="423F4DDF" w14:textId="77777777" w:rsidR="000608A5" w:rsidRPr="000608A5" w:rsidRDefault="000608A5" w:rsidP="002239AC">
      <w:pPr>
        <w:pStyle w:val="Heading3"/>
        <w:numPr>
          <w:ilvl w:val="2"/>
          <w:numId w:val="76"/>
        </w:numPr>
      </w:pPr>
      <w:bookmarkStart w:id="183" w:name="_Toc186524686"/>
      <w:r>
        <w:t>Cài đặt môi trường:</w:t>
      </w:r>
      <w:bookmarkEnd w:id="183"/>
    </w:p>
    <w:p w14:paraId="43AC5C3F" w14:textId="77777777" w:rsidR="00171A7B" w:rsidRDefault="000608A5" w:rsidP="009D6E8C">
      <w:pPr>
        <w:pStyle w:val="Caption"/>
        <w:numPr>
          <w:ilvl w:val="0"/>
          <w:numId w:val="68"/>
        </w:numPr>
        <w:jc w:val="left"/>
        <w:rPr>
          <w:b/>
          <w:bCs/>
        </w:rPr>
      </w:pPr>
      <w:r w:rsidRPr="00171A7B">
        <w:t xml:space="preserve">Node.js và npm: Đảm bảo bạn đã cài đặt Node.js và npm trên máy tính. Bạn có thể tải về và cài đặt từ trang chủ Node.js: </w:t>
      </w:r>
      <w:hyperlink r:id="rId62">
        <w:r w:rsidRPr="00171A7B">
          <w:rPr>
            <w:rStyle w:val="Hyperlink"/>
            <w:color w:val="auto"/>
          </w:rPr>
          <w:t>https://nodejs.org/</w:t>
        </w:r>
      </w:hyperlink>
    </w:p>
    <w:p w14:paraId="0D97AF3D" w14:textId="4A5BED53" w:rsidR="000608A5" w:rsidRPr="00171A7B" w:rsidRDefault="000608A5" w:rsidP="009D6E8C">
      <w:pPr>
        <w:pStyle w:val="Caption"/>
        <w:numPr>
          <w:ilvl w:val="0"/>
          <w:numId w:val="68"/>
        </w:numPr>
        <w:jc w:val="left"/>
        <w:rPr>
          <w:b/>
          <w:bCs/>
        </w:rPr>
      </w:pPr>
      <w:r w:rsidRPr="00171A7B">
        <w:t>Git:</w:t>
      </w:r>
      <w:r>
        <w:t xml:space="preserve"> </w:t>
      </w:r>
      <w:r w:rsidRPr="00171A7B">
        <w:t xml:space="preserve">Cài đặt Git để clone dự án từ repository. Bạn có thể tải về và cài đặt từ trang chủ Git: </w:t>
      </w:r>
      <w:hyperlink r:id="rId63">
        <w:r w:rsidRPr="00171A7B">
          <w:rPr>
            <w:rStyle w:val="Hyperlink"/>
            <w:color w:val="auto"/>
          </w:rPr>
          <w:t>https://git-scm.com/</w:t>
        </w:r>
      </w:hyperlink>
    </w:p>
    <w:p w14:paraId="0F2A71E8" w14:textId="170FAD1D" w:rsidR="000608A5" w:rsidRPr="000608A5" w:rsidRDefault="000608A5" w:rsidP="002239AC">
      <w:pPr>
        <w:pStyle w:val="Heading3"/>
        <w:numPr>
          <w:ilvl w:val="2"/>
          <w:numId w:val="76"/>
        </w:numPr>
      </w:pPr>
      <w:bookmarkStart w:id="184" w:name="_Toc186524687"/>
      <w:r w:rsidRPr="000608A5">
        <w:t>Clone dự án</w:t>
      </w:r>
      <w:bookmarkEnd w:id="184"/>
    </w:p>
    <w:p w14:paraId="6A609457" w14:textId="77777777" w:rsidR="000608A5" w:rsidRDefault="000608A5" w:rsidP="000608A5">
      <w:pPr>
        <w:spacing w:before="240" w:after="240" w:line="420" w:lineRule="auto"/>
      </w:pPr>
      <w:r w:rsidRPr="2337A946">
        <w:rPr>
          <w:color w:val="1B1C1D"/>
        </w:rPr>
        <w:t>Mở terminal và chạy lệnh sau để clone dự án về máy tính:</w:t>
      </w:r>
    </w:p>
    <w:p w14:paraId="1627BD40" w14:textId="77777777" w:rsidR="000608A5" w:rsidRDefault="000608A5" w:rsidP="000608A5">
      <w:pPr>
        <w:shd w:val="clear" w:color="auto" w:fill="F0F4F9"/>
        <w:spacing w:before="0" w:after="30" w:line="300" w:lineRule="auto"/>
        <w:ind w:left="720"/>
      </w:pPr>
      <w:r w:rsidRPr="2337A946">
        <w:rPr>
          <w:color w:val="575B5F"/>
          <w:sz w:val="21"/>
          <w:szCs w:val="21"/>
        </w:rPr>
        <w:t>Bash</w:t>
      </w:r>
    </w:p>
    <w:p w14:paraId="0D940C75" w14:textId="3B57ADD5" w:rsidR="000608A5" w:rsidRDefault="000608A5" w:rsidP="000608A5">
      <w:pPr>
        <w:shd w:val="clear" w:color="auto" w:fill="F0F4F9"/>
        <w:spacing w:before="0" w:after="0" w:line="315" w:lineRule="auto"/>
        <w:ind w:left="720"/>
        <w:rPr>
          <w:rFonts w:eastAsia="Consolas"/>
        </w:rPr>
      </w:pPr>
      <w:r w:rsidRPr="47D42A61">
        <w:rPr>
          <w:rFonts w:ascii="Consolas" w:eastAsia="Consolas" w:hAnsi="Consolas" w:cs="Consolas"/>
          <w:color w:val="575B5F"/>
          <w:sz w:val="21"/>
          <w:szCs w:val="21"/>
        </w:rPr>
        <w:t xml:space="preserve">git </w:t>
      </w:r>
      <w:r w:rsidRPr="47D42A61">
        <w:rPr>
          <w:rFonts w:ascii="Consolas" w:eastAsia="Consolas" w:hAnsi="Consolas" w:cs="Consolas"/>
          <w:color w:val="1967D2"/>
          <w:sz w:val="21"/>
          <w:szCs w:val="21"/>
        </w:rPr>
        <w:t>clone</w:t>
      </w:r>
      <w:r w:rsidRPr="47D42A61">
        <w:rPr>
          <w:rFonts w:ascii="Consolas" w:eastAsia="Consolas" w:hAnsi="Consolas" w:cs="Consolas"/>
          <w:color w:val="575B5F"/>
          <w:sz w:val="21"/>
          <w:szCs w:val="21"/>
        </w:rPr>
        <w:t xml:space="preserve"> </w:t>
      </w:r>
      <w:r w:rsidR="00857B07" w:rsidRPr="00857B07">
        <w:rPr>
          <w:rFonts w:ascii="Consolas" w:eastAsia="Consolas" w:hAnsi="Consolas" w:cs="Consolas"/>
          <w:color w:val="575B5F"/>
          <w:sz w:val="21"/>
          <w:szCs w:val="21"/>
        </w:rPr>
        <w:t>https://github.com/nlhtungg/Project_Group6_IT3180_20241.git</w:t>
      </w:r>
    </w:p>
    <w:p w14:paraId="71931C7A" w14:textId="77777777" w:rsidR="00171A7B" w:rsidRPr="00171A7B" w:rsidRDefault="00171A7B" w:rsidP="002239AC">
      <w:pPr>
        <w:pStyle w:val="Heading3"/>
        <w:numPr>
          <w:ilvl w:val="2"/>
          <w:numId w:val="76"/>
        </w:numPr>
      </w:pPr>
      <w:bookmarkStart w:id="185" w:name="_Toc186524688"/>
      <w:r w:rsidRPr="00171A7B">
        <w:t>Thiết lập biến môi trường:</w:t>
      </w:r>
      <w:bookmarkEnd w:id="185"/>
    </w:p>
    <w:p w14:paraId="33B86E4E" w14:textId="6EF4CE4C" w:rsidR="00171A7B" w:rsidRDefault="00171A7B" w:rsidP="00912A3D">
      <w:pPr>
        <w:pStyle w:val="ListParagraph"/>
        <w:numPr>
          <w:ilvl w:val="0"/>
          <w:numId w:val="66"/>
        </w:numPr>
        <w:spacing w:before="0" w:after="0" w:line="420" w:lineRule="auto"/>
      </w:pPr>
      <w:r w:rsidRPr="00171A7B">
        <w:rPr>
          <w:color w:val="1B1C1D"/>
        </w:rPr>
        <w:t>Tạo database mới trên hệ thống quản trị cơ sở dữ liệu Mongodb.</w:t>
      </w:r>
    </w:p>
    <w:p w14:paraId="456C7516" w14:textId="4EE18B7D" w:rsidR="00171A7B" w:rsidRDefault="00171A7B" w:rsidP="00912A3D">
      <w:pPr>
        <w:pStyle w:val="ListParagraph"/>
        <w:numPr>
          <w:ilvl w:val="0"/>
          <w:numId w:val="66"/>
        </w:numPr>
        <w:spacing w:before="0" w:after="0" w:line="420" w:lineRule="auto"/>
      </w:pPr>
      <w:r>
        <w:t xml:space="preserve">Cấu hình đường dẫn kết nối database, và các biến môi trường liên quan trong file </w:t>
      </w:r>
      <w:r w:rsidRPr="00171A7B">
        <w:rPr>
          <w:rFonts w:eastAsia="Consolas"/>
        </w:rPr>
        <w:t>.env</w:t>
      </w:r>
      <w:r>
        <w:t xml:space="preserve"> ở thư mục </w:t>
      </w:r>
      <w:r w:rsidRPr="00171A7B">
        <w:rPr>
          <w:rFonts w:eastAsia="Consolas"/>
        </w:rPr>
        <w:t>server vả admin.</w:t>
      </w:r>
    </w:p>
    <w:p w14:paraId="6CD4A328" w14:textId="4F70EE00" w:rsidR="00171A7B" w:rsidRPr="00171A7B" w:rsidRDefault="00171A7B" w:rsidP="002239AC">
      <w:pPr>
        <w:pStyle w:val="Heading3"/>
        <w:numPr>
          <w:ilvl w:val="2"/>
          <w:numId w:val="76"/>
        </w:numPr>
      </w:pPr>
      <w:bookmarkStart w:id="186" w:name="_Toc186524689"/>
      <w:r w:rsidRPr="00171A7B">
        <w:t>Chạy dự án</w:t>
      </w:r>
      <w:bookmarkEnd w:id="186"/>
    </w:p>
    <w:p w14:paraId="19FAFC09" w14:textId="77777777" w:rsidR="0043280B" w:rsidRDefault="0043280B" w:rsidP="0043280B">
      <w:pPr>
        <w:pStyle w:val="ListParagraph"/>
        <w:shd w:val="clear" w:color="auto" w:fill="F0F4F9"/>
        <w:spacing w:before="0" w:after="30" w:line="300" w:lineRule="auto"/>
        <w:ind w:left="480"/>
      </w:pPr>
      <w:r w:rsidRPr="0043280B">
        <w:rPr>
          <w:color w:val="575B5F"/>
          <w:sz w:val="21"/>
          <w:szCs w:val="21"/>
        </w:rPr>
        <w:t>Bash</w:t>
      </w:r>
    </w:p>
    <w:p w14:paraId="4CA3B54B" w14:textId="2D74D25C" w:rsidR="0043280B" w:rsidRPr="0043280B" w:rsidRDefault="0043280B" w:rsidP="0043280B">
      <w:pPr>
        <w:pStyle w:val="ListParagraph"/>
        <w:shd w:val="clear" w:color="auto" w:fill="F0F4F9"/>
        <w:spacing w:before="0" w:after="0" w:line="315" w:lineRule="auto"/>
        <w:ind w:left="480"/>
        <w:rPr>
          <w:rFonts w:eastAsia="Consolas"/>
        </w:rPr>
      </w:pPr>
      <w:r w:rsidRPr="49583992">
        <w:rPr>
          <w:rFonts w:ascii="Consolas" w:eastAsia="Consolas" w:hAnsi="Consolas" w:cs="Consolas"/>
          <w:color w:val="575B5F"/>
          <w:sz w:val="21"/>
          <w:szCs w:val="21"/>
        </w:rPr>
        <w:t>node app.js</w:t>
      </w:r>
    </w:p>
    <w:p w14:paraId="40681B9E" w14:textId="347CABE4" w:rsidR="00EF0DC5" w:rsidRPr="00EF0DC5" w:rsidRDefault="00EF0DC5" w:rsidP="002239AC">
      <w:pPr>
        <w:pStyle w:val="Heading3"/>
        <w:numPr>
          <w:ilvl w:val="2"/>
          <w:numId w:val="76"/>
        </w:numPr>
      </w:pPr>
      <w:bookmarkStart w:id="187" w:name="_Toc186524690"/>
      <w:r>
        <w:t>Truy cập ứng dụng:</w:t>
      </w:r>
      <w:bookmarkEnd w:id="187"/>
    </w:p>
    <w:p w14:paraId="74F85975" w14:textId="73F96499" w:rsidR="00EF0DC5" w:rsidRDefault="00EF0DC5" w:rsidP="00912A3D">
      <w:pPr>
        <w:pStyle w:val="ListParagraph"/>
        <w:numPr>
          <w:ilvl w:val="0"/>
          <w:numId w:val="67"/>
        </w:numPr>
        <w:spacing w:before="0" w:after="0" w:line="420" w:lineRule="auto"/>
        <w:ind w:left="720"/>
      </w:pPr>
      <w:r>
        <w:t xml:space="preserve">Mở trình duyệt và truy cập vào địa chỉ </w:t>
      </w:r>
      <w:hyperlink r:id="rId64">
        <w:r w:rsidRPr="49583992">
          <w:rPr>
            <w:rStyle w:val="Hyperlink"/>
            <w:rFonts w:ascii="Consolas" w:eastAsia="Consolas" w:hAnsi="Consolas" w:cs="Consolas"/>
            <w:color w:val="auto"/>
            <w:sz w:val="21"/>
            <w:szCs w:val="21"/>
          </w:rPr>
          <w:t>http://localhost:3000</w:t>
        </w:r>
      </w:hyperlink>
      <w:r>
        <w:t xml:space="preserve"> để sử dụng giao diện khách và thao tác.</w:t>
      </w:r>
    </w:p>
    <w:p w14:paraId="757F488B" w14:textId="77777777" w:rsidR="000608A5" w:rsidRDefault="000608A5" w:rsidP="000608A5"/>
    <w:p w14:paraId="457A280E" w14:textId="391BC8E1" w:rsidR="00503B68" w:rsidRPr="00A2369E" w:rsidRDefault="00503B68" w:rsidP="002239AC">
      <w:pPr>
        <w:pStyle w:val="Heading1"/>
        <w:framePr w:w="7699" w:wrap="notBeside" w:hAnchor="text" w:y="-7"/>
        <w:numPr>
          <w:ilvl w:val="0"/>
          <w:numId w:val="76"/>
        </w:numPr>
        <w:ind w:left="0"/>
      </w:pPr>
      <w:bookmarkStart w:id="188" w:name="_Toc510882218"/>
      <w:bookmarkStart w:id="189" w:name="_Toc186524691"/>
      <w:r>
        <w:t>Kết luận và hướng phát triển</w:t>
      </w:r>
      <w:bookmarkEnd w:id="189"/>
    </w:p>
    <w:p w14:paraId="564ED730" w14:textId="7A5F67BD" w:rsidR="00D6037E" w:rsidRDefault="00D6037E" w:rsidP="00912A3D">
      <w:pPr>
        <w:pStyle w:val="Heading2"/>
        <w:numPr>
          <w:ilvl w:val="1"/>
          <w:numId w:val="6"/>
        </w:numPr>
      </w:pPr>
      <w:bookmarkStart w:id="190" w:name="_Toc186524692"/>
      <w:r>
        <w:t>Kết luận</w:t>
      </w:r>
      <w:bookmarkEnd w:id="188"/>
      <w:bookmarkEnd w:id="190"/>
    </w:p>
    <w:p w14:paraId="7AB700E1" w14:textId="6D94A869" w:rsidR="00D54D3A" w:rsidRPr="00230F73" w:rsidRDefault="38DD5D6D" w:rsidP="4C6D4D21">
      <w:pPr>
        <w:spacing w:before="240" w:after="240"/>
      </w:pPr>
      <w:r w:rsidRPr="4C6D4D21">
        <w:t xml:space="preserve">Sau quá trình thực hiện, nhóm đã hoàn thành dự án HUSTHub theo kế hoạch đề ra với các chức năng cơ bản đáp ứng được yêu cầu của người dùng. Hệ thống hiện đã được triển khai thành công trên môi trường cục bộ (localhost) và cho thấy sự ổn định trong các bài kiểm thử. </w:t>
      </w:r>
      <w:r w:rsidRPr="7518F7F2">
        <w:t xml:space="preserve">Các </w:t>
      </w:r>
      <w:r w:rsidR="48602902" w:rsidRPr="7518F7F2">
        <w:t>chức năng</w:t>
      </w:r>
      <w:r w:rsidRPr="4C6D4D21">
        <w:t xml:space="preserve"> nổi bật bao gồm:</w:t>
      </w:r>
    </w:p>
    <w:p w14:paraId="23753FE2" w14:textId="7C0D8235" w:rsidR="00D54D3A" w:rsidRPr="00230F73" w:rsidRDefault="38DD5D6D" w:rsidP="00912A3D">
      <w:pPr>
        <w:pStyle w:val="ListParagraph"/>
        <w:numPr>
          <w:ilvl w:val="0"/>
          <w:numId w:val="47"/>
        </w:numPr>
        <w:spacing w:before="0" w:after="0"/>
      </w:pPr>
      <w:r w:rsidRPr="4C6D4D21">
        <w:rPr>
          <w:b/>
          <w:bCs/>
        </w:rPr>
        <w:t>Quản lý thông tin sinh viên và giảng viên</w:t>
      </w:r>
      <w:r w:rsidRPr="4C6D4D21">
        <w:t>: Hệ thống lưu trữ và cho phép cập nhật thông tin cá nhân chính xác, giúp giảm thiểu sai sót so với quản lý thủ công trước đây.</w:t>
      </w:r>
    </w:p>
    <w:p w14:paraId="20342BB5" w14:textId="634AB288" w:rsidR="00D54D3A" w:rsidRPr="00230F73" w:rsidRDefault="38DD5D6D" w:rsidP="00912A3D">
      <w:pPr>
        <w:pStyle w:val="ListParagraph"/>
        <w:numPr>
          <w:ilvl w:val="0"/>
          <w:numId w:val="47"/>
        </w:numPr>
        <w:spacing w:before="0" w:after="0"/>
      </w:pPr>
      <w:r w:rsidRPr="4C6D4D21">
        <w:rPr>
          <w:b/>
          <w:bCs/>
        </w:rPr>
        <w:t>Quản lý thời khóa biểu</w:t>
      </w:r>
      <w:r w:rsidRPr="4C6D4D21">
        <w:t>: Thời khóa biểu cá nhân hóa cho từng sinh viên và giảng viên đã được xây dựng và đồng bộ hóa, đảm bảo tính linh hoạt khi có thay đổi.</w:t>
      </w:r>
      <w:r w:rsidR="65BB2197" w:rsidRPr="7518F7F2">
        <w:t xml:space="preserve"> Tuy nhiên giao diện người dùng vẫn chưa thực sự trực quan.</w:t>
      </w:r>
    </w:p>
    <w:p w14:paraId="0C86966D" w14:textId="61562A0C" w:rsidR="00D54D3A" w:rsidRPr="00230F73" w:rsidRDefault="38DD5D6D" w:rsidP="00912A3D">
      <w:pPr>
        <w:pStyle w:val="ListParagraph"/>
        <w:numPr>
          <w:ilvl w:val="0"/>
          <w:numId w:val="47"/>
        </w:numPr>
        <w:spacing w:before="0" w:after="0"/>
      </w:pPr>
      <w:r w:rsidRPr="4C6D4D21">
        <w:rPr>
          <w:b/>
          <w:bCs/>
        </w:rPr>
        <w:t>Quản lý điểm số</w:t>
      </w:r>
      <w:r w:rsidRPr="4C6D4D21">
        <w:t>: Điểm số được nhập và truy xuất dễ dàng qua giao diện trực tuyến, tăng tính minh bạch và giảm thời gian xử lý.</w:t>
      </w:r>
    </w:p>
    <w:p w14:paraId="01F362AF" w14:textId="12D56D4B" w:rsidR="00D54D3A" w:rsidRPr="00230F73" w:rsidRDefault="38DD5D6D" w:rsidP="00912A3D">
      <w:pPr>
        <w:pStyle w:val="ListParagraph"/>
        <w:numPr>
          <w:ilvl w:val="0"/>
          <w:numId w:val="47"/>
        </w:numPr>
        <w:spacing w:before="0" w:after="0"/>
      </w:pPr>
      <w:r w:rsidRPr="4C6D4D21">
        <w:rPr>
          <w:b/>
          <w:bCs/>
        </w:rPr>
        <w:t>Quản lý học phí</w:t>
      </w:r>
      <w:r w:rsidRPr="4C6D4D21">
        <w:t>: Sinh viên có thể tra cứu trạng thái học phí và thực hiện thanh toán trực tuyến trên hệ thống, đơn giản hóa quy trình quản lý tài chính.</w:t>
      </w:r>
    </w:p>
    <w:p w14:paraId="5EE53412" w14:textId="77777777" w:rsidR="00D6037E" w:rsidRDefault="00D6037E" w:rsidP="00912A3D">
      <w:pPr>
        <w:pStyle w:val="Heading2"/>
        <w:numPr>
          <w:ilvl w:val="1"/>
          <w:numId w:val="6"/>
        </w:numPr>
      </w:pPr>
      <w:bookmarkStart w:id="191" w:name="_Toc510882219"/>
      <w:bookmarkStart w:id="192" w:name="_Toc186524693"/>
      <w:r>
        <w:t>Hướng phát triển</w:t>
      </w:r>
      <w:bookmarkEnd w:id="191"/>
      <w:bookmarkEnd w:id="192"/>
    </w:p>
    <w:p w14:paraId="19116C0B" w14:textId="3B15E1B9" w:rsidR="53079DBF" w:rsidRDefault="53079DBF" w:rsidP="00912A3D">
      <w:pPr>
        <w:pStyle w:val="ListParagraph"/>
        <w:numPr>
          <w:ilvl w:val="0"/>
          <w:numId w:val="48"/>
        </w:numPr>
        <w:spacing w:before="240" w:after="240"/>
      </w:pPr>
      <w:r w:rsidRPr="3EE5741C">
        <w:rPr>
          <w:b/>
          <w:bCs/>
        </w:rPr>
        <w:t>Mở rộng phạm vi triển khai</w:t>
      </w:r>
      <w:r w:rsidRPr="3EE5741C">
        <w:t>:</w:t>
      </w:r>
      <w:r w:rsidRPr="7518F7F2">
        <w:t xml:space="preserve"> </w:t>
      </w:r>
      <w:r w:rsidRPr="3EE5741C">
        <w:t>Triển khai hệ thống trên máy chủ thực (online) để hỗ trợ truy cập từ xa và sử dụng quy mô lớn.</w:t>
      </w:r>
      <w:r w:rsidRPr="7518F7F2">
        <w:t xml:space="preserve"> </w:t>
      </w:r>
      <w:r w:rsidRPr="3EE5741C">
        <w:t>Cân nhắc tích hợp thêm dịch vụ đám mây (cloud-based) để tăng khả năng mở rộng và tính bảo mật.</w:t>
      </w:r>
    </w:p>
    <w:p w14:paraId="421AAC36" w14:textId="5A95B5E2" w:rsidR="53079DBF" w:rsidRDefault="53079DBF" w:rsidP="00912A3D">
      <w:pPr>
        <w:pStyle w:val="ListParagraph"/>
        <w:numPr>
          <w:ilvl w:val="0"/>
          <w:numId w:val="48"/>
        </w:numPr>
        <w:spacing w:before="240" w:after="240"/>
      </w:pPr>
      <w:r w:rsidRPr="3EE5741C">
        <w:rPr>
          <w:b/>
          <w:bCs/>
        </w:rPr>
        <w:t>Cải thiện hiệu suất và bảo mật</w:t>
      </w:r>
      <w:r w:rsidRPr="3EE5741C">
        <w:t>:</w:t>
      </w:r>
      <w:r w:rsidRPr="7518F7F2">
        <w:t xml:space="preserve"> </w:t>
      </w:r>
      <w:r w:rsidRPr="3EE5741C">
        <w:t>Tối ưu hóa cơ sở dữ liệu để xử lý lượng lớn dữ liệu hiệu quả hơn.</w:t>
      </w:r>
      <w:r w:rsidRPr="7518F7F2">
        <w:t xml:space="preserve"> </w:t>
      </w:r>
      <w:r w:rsidRPr="3EE5741C">
        <w:t>Nâng cấp các biện pháp bảo mật, như mã hóa dữ liệu, bảo vệ chống tấn công DDoS, và xác thực đa yếu tố.</w:t>
      </w:r>
    </w:p>
    <w:p w14:paraId="6114002E" w14:textId="3E4CECC1" w:rsidR="53079DBF" w:rsidRDefault="53079DBF" w:rsidP="00912A3D">
      <w:pPr>
        <w:pStyle w:val="ListParagraph"/>
        <w:numPr>
          <w:ilvl w:val="0"/>
          <w:numId w:val="48"/>
        </w:numPr>
        <w:spacing w:before="240" w:after="240"/>
      </w:pPr>
      <w:r w:rsidRPr="3EE5741C">
        <w:rPr>
          <w:b/>
          <w:bCs/>
        </w:rPr>
        <w:t>Tích hợp các công nghệ hiện đại</w:t>
      </w:r>
      <w:r w:rsidRPr="3EE5741C">
        <w:t>:</w:t>
      </w:r>
      <w:r w:rsidRPr="7518F7F2">
        <w:t xml:space="preserve"> </w:t>
      </w:r>
      <w:r w:rsidRPr="3EE5741C">
        <w:t>Sử dụng trí tuệ nhân tạo (AI) để phân tích dữ liệu học tập và đề xuất lộ trình học tập phù hợp cho sinh viên.</w:t>
      </w:r>
    </w:p>
    <w:p w14:paraId="7B5C2CCB" w14:textId="2D71EBBE" w:rsidR="53079DBF" w:rsidRDefault="53079DBF" w:rsidP="00912A3D">
      <w:pPr>
        <w:pStyle w:val="ListParagraph"/>
        <w:numPr>
          <w:ilvl w:val="0"/>
          <w:numId w:val="48"/>
        </w:numPr>
        <w:spacing w:before="240" w:after="240"/>
      </w:pPr>
      <w:r w:rsidRPr="3EE5741C">
        <w:rPr>
          <w:b/>
          <w:bCs/>
        </w:rPr>
        <w:t>Bổ sung các chức năng tùy chọn</w:t>
      </w:r>
      <w:r w:rsidRPr="3EE5741C">
        <w:t>:</w:t>
      </w:r>
      <w:r w:rsidRPr="7518F7F2">
        <w:t xml:space="preserve"> </w:t>
      </w:r>
      <w:r w:rsidRPr="3EE5741C">
        <w:t>Tính năng thông báo tự động cho sinh viên về học phí, thời khóa biểu, và kết quả học tập.</w:t>
      </w:r>
      <w:r w:rsidRPr="7518F7F2">
        <w:t xml:space="preserve"> </w:t>
      </w:r>
      <w:r w:rsidRPr="3EE5741C">
        <w:t>Hỗ trợ học tập trực tuyến qua tích hợp các nền tảng như Zoom hoặc Microsoft Teams.</w:t>
      </w:r>
    </w:p>
    <w:p w14:paraId="1D633290" w14:textId="20723EBE" w:rsidR="53079DBF" w:rsidRDefault="53079DBF" w:rsidP="00912A3D">
      <w:pPr>
        <w:pStyle w:val="ListParagraph"/>
        <w:numPr>
          <w:ilvl w:val="0"/>
          <w:numId w:val="48"/>
        </w:numPr>
        <w:spacing w:before="240" w:after="240"/>
      </w:pPr>
      <w:r w:rsidRPr="3EE5741C">
        <w:rPr>
          <w:b/>
          <w:bCs/>
        </w:rPr>
        <w:t>Cải thiện trải nghiệm người dùng (UX/UI)</w:t>
      </w:r>
      <w:r w:rsidRPr="3EE5741C">
        <w:t>:</w:t>
      </w:r>
      <w:r w:rsidR="1ADA508F" w:rsidRPr="7518F7F2">
        <w:t xml:space="preserve"> </w:t>
      </w:r>
      <w:r w:rsidRPr="3EE5741C">
        <w:t>Tăng tính trực quan cho giao diện người dùng, đảm bảo người dùng dễ dàng thao tác.</w:t>
      </w:r>
    </w:p>
    <w:p w14:paraId="64E0B9DA" w14:textId="77777777" w:rsidR="00BB2183" w:rsidRPr="00162525" w:rsidRDefault="00BB2183" w:rsidP="00D80E36">
      <w:pPr>
        <w:pStyle w:val="Heading7"/>
        <w:numPr>
          <w:ilvl w:val="0"/>
          <w:numId w:val="0"/>
        </w:numPr>
      </w:pPr>
    </w:p>
    <w:sectPr w:rsidR="00BB2183" w:rsidRPr="00162525" w:rsidSect="005E7E8D">
      <w:footerReference w:type="default" r:id="rId65"/>
      <w:pgSz w:w="11900" w:h="16840"/>
      <w:pgMar w:top="1134" w:right="1134" w:bottom="878" w:left="1985" w:header="851" w:footer="422"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A68E9" w14:textId="77777777" w:rsidR="00956616" w:rsidRDefault="00956616" w:rsidP="00045F16">
      <w:pPr>
        <w:spacing w:before="0" w:after="0" w:line="240" w:lineRule="auto"/>
      </w:pPr>
      <w:r>
        <w:separator/>
      </w:r>
    </w:p>
  </w:endnote>
  <w:endnote w:type="continuationSeparator" w:id="0">
    <w:p w14:paraId="7E473C94" w14:textId="77777777" w:rsidR="00956616" w:rsidRDefault="00956616" w:rsidP="00045F16">
      <w:pPr>
        <w:spacing w:before="0" w:after="0" w:line="240" w:lineRule="auto"/>
      </w:pPr>
      <w:r>
        <w:continuationSeparator/>
      </w:r>
    </w:p>
  </w:endnote>
  <w:endnote w:type="continuationNotice" w:id="1">
    <w:p w14:paraId="328ADDB4" w14:textId="77777777" w:rsidR="00956616" w:rsidRDefault="0095661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ngsana New">
    <w:panose1 w:val="02020603050405020304"/>
    <w:charset w:val="DE"/>
    <w:family w:val="roman"/>
    <w:pitch w:val="variable"/>
    <w:sig w:usb0="01000001" w:usb1="00000000" w:usb2="00000000" w:usb3="00000000" w:csb0="00010000" w:csb1="00000000"/>
  </w:font>
  <w:font w:name="Yu Mincho">
    <w:altName w:val="游明朝"/>
    <w:panose1 w:val="00000000000000000000"/>
    <w:charset w:val="80"/>
    <w:family w:val="roman"/>
    <w:notTrueType/>
    <w:pitch w:val="default"/>
  </w:font>
  <w:font w:name="ArnoPro">
    <w:altName w:val="Times New Roman"/>
    <w:charset w:val="00"/>
    <w:family w:val="roman"/>
    <w:notTrueType/>
    <w:pitch w:val="default"/>
  </w:font>
  <w:font w:name="Cordia New">
    <w:panose1 w:val="020B0304020202020204"/>
    <w:charset w:val="DE"/>
    <w:family w:val="roman"/>
    <w:pitch w:val="variable"/>
    <w:sig w:usb0="01000001" w:usb1="00000000" w:usb2="00000000" w:usb3="00000000" w:csb0="0001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B5E71" w14:textId="77777777" w:rsidR="004B4C7C" w:rsidRDefault="004B4C7C" w:rsidP="006C075D">
    <w:pPr>
      <w:pStyle w:val="Footer"/>
      <w:framePr w:wrap="none" w:vAnchor="text" w:hAnchor="margin" w:xAlign="right" w:y="1"/>
      <w:rPr>
        <w:rStyle w:val="PageNumber"/>
      </w:rPr>
    </w:pPr>
    <w:r w:rsidRPr="4500DF49">
      <w:rPr>
        <w:rStyle w:val="PageNumber"/>
      </w:rPr>
      <w:fldChar w:fldCharType="begin"/>
    </w:r>
    <w:r w:rsidRPr="4500DF49">
      <w:rPr>
        <w:rStyle w:val="PageNumber"/>
      </w:rPr>
      <w:instrText xml:space="preserve"> PAGE </w:instrText>
    </w:r>
    <w:r w:rsidRPr="4500DF49">
      <w:rPr>
        <w:rStyle w:val="PageNumber"/>
      </w:rPr>
      <w:fldChar w:fldCharType="end"/>
    </w:r>
  </w:p>
  <w:p w14:paraId="6D630118" w14:textId="77777777" w:rsidR="004B4C7C" w:rsidRDefault="004B4C7C"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A6930B" w14:textId="77777777" w:rsidR="004B4C7C" w:rsidRDefault="004B4C7C" w:rsidP="00301514">
    <w:pPr>
      <w:pStyle w:val="Footer"/>
      <w:framePr w:wrap="none" w:vAnchor="text" w:hAnchor="margin" w:xAlign="right" w:y="1"/>
      <w:rPr>
        <w:rStyle w:val="PageNumber"/>
      </w:rPr>
    </w:pPr>
    <w:r w:rsidRPr="4500DF49">
      <w:rPr>
        <w:rStyle w:val="PageNumber"/>
      </w:rPr>
      <w:fldChar w:fldCharType="begin"/>
    </w:r>
    <w:r w:rsidRPr="4500DF49">
      <w:rPr>
        <w:rStyle w:val="PageNumber"/>
      </w:rPr>
      <w:instrText xml:space="preserve"> PAGE </w:instrText>
    </w:r>
    <w:r w:rsidRPr="4500DF49">
      <w:rPr>
        <w:rStyle w:val="PageNumber"/>
      </w:rPr>
      <w:fldChar w:fldCharType="separate"/>
    </w:r>
    <w:r w:rsidR="4500DF49" w:rsidRPr="4500DF49">
      <w:rPr>
        <w:rStyle w:val="PageNumber"/>
      </w:rPr>
      <w:t>13</w:t>
    </w:r>
    <w:r w:rsidRPr="4500DF49">
      <w:rPr>
        <w:rStyle w:val="PageNumber"/>
      </w:rPr>
      <w:fldChar w:fldCharType="end"/>
    </w:r>
  </w:p>
  <w:p w14:paraId="6363F5D2" w14:textId="77777777" w:rsidR="004B4C7C" w:rsidRDefault="004B4C7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1ADD23" w14:textId="77777777" w:rsidR="00956616" w:rsidRDefault="00956616" w:rsidP="00045F16">
      <w:pPr>
        <w:spacing w:before="0" w:after="0" w:line="240" w:lineRule="auto"/>
      </w:pPr>
      <w:r>
        <w:separator/>
      </w:r>
    </w:p>
  </w:footnote>
  <w:footnote w:type="continuationSeparator" w:id="0">
    <w:p w14:paraId="072FF3B1" w14:textId="77777777" w:rsidR="00956616" w:rsidRDefault="00956616" w:rsidP="00045F16">
      <w:pPr>
        <w:spacing w:before="0" w:after="0" w:line="240" w:lineRule="auto"/>
      </w:pPr>
      <w:r>
        <w:continuationSeparator/>
      </w:r>
    </w:p>
  </w:footnote>
  <w:footnote w:type="continuationNotice" w:id="1">
    <w:p w14:paraId="23014310" w14:textId="77777777" w:rsidR="00956616" w:rsidRDefault="00956616">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934F6"/>
    <w:multiLevelType w:val="hybridMultilevel"/>
    <w:tmpl w:val="4210DF20"/>
    <w:lvl w:ilvl="0" w:tplc="FFFFFFFF">
      <w:start w:val="1"/>
      <w:numFmt w:val="decimal"/>
      <w:lvlText w:val="%1."/>
      <w:lvlJc w:val="left"/>
      <w:pPr>
        <w:ind w:left="1080" w:hanging="108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4D0BB6"/>
    <w:multiLevelType w:val="hybridMultilevel"/>
    <w:tmpl w:val="7C3A51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1629D2"/>
    <w:multiLevelType w:val="multilevel"/>
    <w:tmpl w:val="B62AE350"/>
    <w:lvl w:ilvl="0">
      <w:start w:val="1"/>
      <w:numFmt w:val="decimal"/>
      <w:lvlText w:val="%1."/>
      <w:lvlJc w:val="left"/>
      <w:pPr>
        <w:ind w:left="720" w:hanging="360"/>
      </w:pPr>
      <w:rPr>
        <w:b/>
        <w:bCs/>
      </w:rPr>
    </w:lvl>
    <w:lvl w:ilvl="1">
      <w:start w:val="1"/>
      <w:numFmt w:val="decimal"/>
      <w:lvlText w:val="%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 w15:restartNumberingAfterBreak="0">
    <w:nsid w:val="08BF49A9"/>
    <w:multiLevelType w:val="hybridMultilevel"/>
    <w:tmpl w:val="1834EA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252AF"/>
    <w:multiLevelType w:val="multilevel"/>
    <w:tmpl w:val="1070F51A"/>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099A5ED3"/>
    <w:multiLevelType w:val="hybridMultilevel"/>
    <w:tmpl w:val="5AEC8740"/>
    <w:lvl w:ilvl="0" w:tplc="2A50AF7C">
      <w:start w:val="1"/>
      <w:numFmt w:val="decimal"/>
      <w:lvlText w:val="%1."/>
      <w:lvlJc w:val="left"/>
      <w:pPr>
        <w:ind w:left="720" w:hanging="360"/>
      </w:pPr>
    </w:lvl>
    <w:lvl w:ilvl="1" w:tplc="BEBA85F0">
      <w:start w:val="1"/>
      <w:numFmt w:val="lowerLetter"/>
      <w:lvlText w:val="%2."/>
      <w:lvlJc w:val="left"/>
      <w:pPr>
        <w:ind w:left="1440" w:hanging="360"/>
      </w:pPr>
    </w:lvl>
    <w:lvl w:ilvl="2" w:tplc="ABCC287A">
      <w:start w:val="1"/>
      <w:numFmt w:val="lowerRoman"/>
      <w:lvlText w:val="%3."/>
      <w:lvlJc w:val="right"/>
      <w:pPr>
        <w:ind w:left="2160" w:hanging="180"/>
      </w:pPr>
    </w:lvl>
    <w:lvl w:ilvl="3" w:tplc="5A920310">
      <w:start w:val="1"/>
      <w:numFmt w:val="decimal"/>
      <w:lvlText w:val="%4."/>
      <w:lvlJc w:val="left"/>
      <w:pPr>
        <w:ind w:left="2880" w:hanging="360"/>
      </w:pPr>
    </w:lvl>
    <w:lvl w:ilvl="4" w:tplc="C54464CA">
      <w:start w:val="1"/>
      <w:numFmt w:val="lowerLetter"/>
      <w:lvlText w:val="%5."/>
      <w:lvlJc w:val="left"/>
      <w:pPr>
        <w:ind w:left="3600" w:hanging="360"/>
      </w:pPr>
    </w:lvl>
    <w:lvl w:ilvl="5" w:tplc="297CD660">
      <w:start w:val="1"/>
      <w:numFmt w:val="lowerRoman"/>
      <w:lvlText w:val="%6."/>
      <w:lvlJc w:val="right"/>
      <w:pPr>
        <w:ind w:left="4320" w:hanging="180"/>
      </w:pPr>
    </w:lvl>
    <w:lvl w:ilvl="6" w:tplc="B9B04F28">
      <w:start w:val="1"/>
      <w:numFmt w:val="decimal"/>
      <w:lvlText w:val="%7."/>
      <w:lvlJc w:val="left"/>
      <w:pPr>
        <w:ind w:left="5040" w:hanging="360"/>
      </w:pPr>
    </w:lvl>
    <w:lvl w:ilvl="7" w:tplc="09684DF8">
      <w:start w:val="1"/>
      <w:numFmt w:val="lowerLetter"/>
      <w:lvlText w:val="%8."/>
      <w:lvlJc w:val="left"/>
      <w:pPr>
        <w:ind w:left="5760" w:hanging="360"/>
      </w:pPr>
    </w:lvl>
    <w:lvl w:ilvl="8" w:tplc="89FABB6A">
      <w:start w:val="1"/>
      <w:numFmt w:val="lowerRoman"/>
      <w:lvlText w:val="%9."/>
      <w:lvlJc w:val="right"/>
      <w:pPr>
        <w:ind w:left="6480" w:hanging="180"/>
      </w:pPr>
    </w:lvl>
  </w:abstractNum>
  <w:abstractNum w:abstractNumId="6" w15:restartNumberingAfterBreak="0">
    <w:nsid w:val="0A7E34A9"/>
    <w:multiLevelType w:val="multilevel"/>
    <w:tmpl w:val="1070F51A"/>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B3F1D28"/>
    <w:multiLevelType w:val="hybridMultilevel"/>
    <w:tmpl w:val="2AB6FFA0"/>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C64B9D"/>
    <w:multiLevelType w:val="hybridMultilevel"/>
    <w:tmpl w:val="F59A9936"/>
    <w:lvl w:ilvl="0" w:tplc="20E8B0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CD33D6A"/>
    <w:multiLevelType w:val="hybridMultilevel"/>
    <w:tmpl w:val="D4CE6E70"/>
    <w:lvl w:ilvl="0" w:tplc="23BAECB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947CEE"/>
    <w:multiLevelType w:val="multilevel"/>
    <w:tmpl w:val="FC9C7160"/>
    <w:lvl w:ilvl="0">
      <w:start w:val="4"/>
      <w:numFmt w:val="decimal"/>
      <w:lvlText w:val="%1."/>
      <w:lvlJc w:val="left"/>
      <w:pPr>
        <w:ind w:left="1473"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03E54CC"/>
    <w:multiLevelType w:val="hybridMultilevel"/>
    <w:tmpl w:val="16145F60"/>
    <w:lvl w:ilvl="0" w:tplc="4926C832">
      <w:start w:val="1"/>
      <w:numFmt w:val="decimal"/>
      <w:lvlText w:val="%1)"/>
      <w:lvlJc w:val="left"/>
      <w:pPr>
        <w:ind w:left="720" w:hanging="360"/>
      </w:pPr>
      <w:rPr>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0C6363B"/>
    <w:multiLevelType w:val="hybridMultilevel"/>
    <w:tmpl w:val="9E7A479E"/>
    <w:lvl w:ilvl="0" w:tplc="12768C48">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3" w15:restartNumberingAfterBreak="0">
    <w:nsid w:val="119E0EF2"/>
    <w:multiLevelType w:val="hybridMultilevel"/>
    <w:tmpl w:val="7C3A51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24CB62E"/>
    <w:multiLevelType w:val="hybridMultilevel"/>
    <w:tmpl w:val="BE8A4026"/>
    <w:lvl w:ilvl="0" w:tplc="5CDE2F4E">
      <w:start w:val="1"/>
      <w:numFmt w:val="decimal"/>
      <w:lvlText w:val="%1."/>
      <w:lvlJc w:val="left"/>
      <w:pPr>
        <w:ind w:left="720" w:hanging="360"/>
      </w:pPr>
    </w:lvl>
    <w:lvl w:ilvl="1" w:tplc="096E0ED0">
      <w:start w:val="1"/>
      <w:numFmt w:val="lowerLetter"/>
      <w:lvlText w:val="%2."/>
      <w:lvlJc w:val="left"/>
      <w:pPr>
        <w:ind w:left="1440" w:hanging="360"/>
      </w:pPr>
    </w:lvl>
    <w:lvl w:ilvl="2" w:tplc="9B6CF9F6">
      <w:start w:val="1"/>
      <w:numFmt w:val="lowerRoman"/>
      <w:lvlText w:val="%3."/>
      <w:lvlJc w:val="right"/>
      <w:pPr>
        <w:ind w:left="2160" w:hanging="180"/>
      </w:pPr>
    </w:lvl>
    <w:lvl w:ilvl="3" w:tplc="F5181A8A">
      <w:start w:val="1"/>
      <w:numFmt w:val="decimal"/>
      <w:lvlText w:val="%4."/>
      <w:lvlJc w:val="left"/>
      <w:pPr>
        <w:ind w:left="2880" w:hanging="360"/>
      </w:pPr>
    </w:lvl>
    <w:lvl w:ilvl="4" w:tplc="8B6C5736">
      <w:start w:val="1"/>
      <w:numFmt w:val="lowerLetter"/>
      <w:lvlText w:val="%5."/>
      <w:lvlJc w:val="left"/>
      <w:pPr>
        <w:ind w:left="3600" w:hanging="360"/>
      </w:pPr>
    </w:lvl>
    <w:lvl w:ilvl="5" w:tplc="0B701E24">
      <w:start w:val="1"/>
      <w:numFmt w:val="lowerRoman"/>
      <w:lvlText w:val="%6."/>
      <w:lvlJc w:val="right"/>
      <w:pPr>
        <w:ind w:left="4320" w:hanging="180"/>
      </w:pPr>
    </w:lvl>
    <w:lvl w:ilvl="6" w:tplc="991A052C">
      <w:start w:val="1"/>
      <w:numFmt w:val="decimal"/>
      <w:lvlText w:val="%7."/>
      <w:lvlJc w:val="left"/>
      <w:pPr>
        <w:ind w:left="5040" w:hanging="360"/>
      </w:pPr>
    </w:lvl>
    <w:lvl w:ilvl="7" w:tplc="AF4EE432">
      <w:start w:val="1"/>
      <w:numFmt w:val="lowerLetter"/>
      <w:lvlText w:val="%8."/>
      <w:lvlJc w:val="left"/>
      <w:pPr>
        <w:ind w:left="5760" w:hanging="360"/>
      </w:pPr>
    </w:lvl>
    <w:lvl w:ilvl="8" w:tplc="EB9A251A">
      <w:start w:val="1"/>
      <w:numFmt w:val="lowerRoman"/>
      <w:lvlText w:val="%9."/>
      <w:lvlJc w:val="right"/>
      <w:pPr>
        <w:ind w:left="6480" w:hanging="180"/>
      </w:pPr>
    </w:lvl>
  </w:abstractNum>
  <w:abstractNum w:abstractNumId="15" w15:restartNumberingAfterBreak="0">
    <w:nsid w:val="15B622C6"/>
    <w:multiLevelType w:val="hybridMultilevel"/>
    <w:tmpl w:val="ECC4A560"/>
    <w:lvl w:ilvl="0" w:tplc="FFFFFFFF">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6CD6FC5"/>
    <w:multiLevelType w:val="hybridMultilevel"/>
    <w:tmpl w:val="2AB6FFA0"/>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83446C4"/>
    <w:multiLevelType w:val="multilevel"/>
    <w:tmpl w:val="1070F51A"/>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1882637F"/>
    <w:multiLevelType w:val="hybridMultilevel"/>
    <w:tmpl w:val="5D04D4EE"/>
    <w:lvl w:ilvl="0" w:tplc="DD8AAE2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9" w15:restartNumberingAfterBreak="0">
    <w:nsid w:val="19BB3F34"/>
    <w:multiLevelType w:val="hybridMultilevel"/>
    <w:tmpl w:val="E5E65A60"/>
    <w:lvl w:ilvl="0" w:tplc="12768C48">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1A0E3194"/>
    <w:multiLevelType w:val="hybridMultilevel"/>
    <w:tmpl w:val="7C3A51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0E2A90"/>
    <w:multiLevelType w:val="hybridMultilevel"/>
    <w:tmpl w:val="3D08ADAC"/>
    <w:lvl w:ilvl="0" w:tplc="6B368840">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677F4"/>
    <w:multiLevelType w:val="hybridMultilevel"/>
    <w:tmpl w:val="FFFFFFFF"/>
    <w:lvl w:ilvl="0" w:tplc="554EFD12">
      <w:start w:val="1"/>
      <w:numFmt w:val="bullet"/>
      <w:lvlText w:val=""/>
      <w:lvlJc w:val="left"/>
      <w:pPr>
        <w:ind w:left="720" w:hanging="360"/>
      </w:pPr>
      <w:rPr>
        <w:rFonts w:ascii="Symbol" w:hAnsi="Symbol" w:hint="default"/>
      </w:rPr>
    </w:lvl>
    <w:lvl w:ilvl="1" w:tplc="5030A25C">
      <w:start w:val="1"/>
      <w:numFmt w:val="bullet"/>
      <w:lvlText w:val="o"/>
      <w:lvlJc w:val="left"/>
      <w:pPr>
        <w:ind w:left="1440" w:hanging="360"/>
      </w:pPr>
      <w:rPr>
        <w:rFonts w:ascii="Courier New" w:hAnsi="Courier New" w:hint="default"/>
      </w:rPr>
    </w:lvl>
    <w:lvl w:ilvl="2" w:tplc="41467E72">
      <w:start w:val="1"/>
      <w:numFmt w:val="bullet"/>
      <w:lvlText w:val=""/>
      <w:lvlJc w:val="left"/>
      <w:pPr>
        <w:ind w:left="2160" w:hanging="360"/>
      </w:pPr>
      <w:rPr>
        <w:rFonts w:ascii="Wingdings" w:hAnsi="Wingdings" w:hint="default"/>
      </w:rPr>
    </w:lvl>
    <w:lvl w:ilvl="3" w:tplc="839A10C2">
      <w:start w:val="1"/>
      <w:numFmt w:val="bullet"/>
      <w:lvlText w:val=""/>
      <w:lvlJc w:val="left"/>
      <w:pPr>
        <w:ind w:left="2880" w:hanging="360"/>
      </w:pPr>
      <w:rPr>
        <w:rFonts w:ascii="Symbol" w:hAnsi="Symbol" w:hint="default"/>
      </w:rPr>
    </w:lvl>
    <w:lvl w:ilvl="4" w:tplc="4EA8F21E">
      <w:start w:val="1"/>
      <w:numFmt w:val="bullet"/>
      <w:lvlText w:val="o"/>
      <w:lvlJc w:val="left"/>
      <w:pPr>
        <w:ind w:left="3600" w:hanging="360"/>
      </w:pPr>
      <w:rPr>
        <w:rFonts w:ascii="Courier New" w:hAnsi="Courier New" w:hint="default"/>
      </w:rPr>
    </w:lvl>
    <w:lvl w:ilvl="5" w:tplc="1B0011A6">
      <w:start w:val="1"/>
      <w:numFmt w:val="bullet"/>
      <w:lvlText w:val=""/>
      <w:lvlJc w:val="left"/>
      <w:pPr>
        <w:ind w:left="4320" w:hanging="360"/>
      </w:pPr>
      <w:rPr>
        <w:rFonts w:ascii="Wingdings" w:hAnsi="Wingdings" w:hint="default"/>
      </w:rPr>
    </w:lvl>
    <w:lvl w:ilvl="6" w:tplc="79B6B988">
      <w:start w:val="1"/>
      <w:numFmt w:val="bullet"/>
      <w:lvlText w:val=""/>
      <w:lvlJc w:val="left"/>
      <w:pPr>
        <w:ind w:left="5040" w:hanging="360"/>
      </w:pPr>
      <w:rPr>
        <w:rFonts w:ascii="Symbol" w:hAnsi="Symbol" w:hint="default"/>
      </w:rPr>
    </w:lvl>
    <w:lvl w:ilvl="7" w:tplc="504616D8">
      <w:start w:val="1"/>
      <w:numFmt w:val="bullet"/>
      <w:lvlText w:val="o"/>
      <w:lvlJc w:val="left"/>
      <w:pPr>
        <w:ind w:left="5760" w:hanging="360"/>
      </w:pPr>
      <w:rPr>
        <w:rFonts w:ascii="Courier New" w:hAnsi="Courier New" w:hint="default"/>
      </w:rPr>
    </w:lvl>
    <w:lvl w:ilvl="8" w:tplc="DD7EA6F0">
      <w:start w:val="1"/>
      <w:numFmt w:val="bullet"/>
      <w:lvlText w:val=""/>
      <w:lvlJc w:val="left"/>
      <w:pPr>
        <w:ind w:left="6480" w:hanging="360"/>
      </w:pPr>
      <w:rPr>
        <w:rFonts w:ascii="Wingdings" w:hAnsi="Wingdings" w:hint="default"/>
      </w:rPr>
    </w:lvl>
  </w:abstractNum>
  <w:abstractNum w:abstractNumId="23" w15:restartNumberingAfterBreak="0">
    <w:nsid w:val="21D35D6F"/>
    <w:multiLevelType w:val="hybridMultilevel"/>
    <w:tmpl w:val="6B72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842494"/>
    <w:multiLevelType w:val="hybridMultilevel"/>
    <w:tmpl w:val="16261A1E"/>
    <w:lvl w:ilvl="0" w:tplc="04090005">
      <w:start w:val="1"/>
      <w:numFmt w:val="bullet"/>
      <w:lvlText w:val=""/>
      <w:lvlJc w:val="left"/>
      <w:pPr>
        <w:ind w:left="108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24EF4DBF"/>
    <w:multiLevelType w:val="hybridMultilevel"/>
    <w:tmpl w:val="6B96B0FA"/>
    <w:lvl w:ilvl="0" w:tplc="1D8A8398">
      <w:start w:val="1"/>
      <w:numFmt w:val="bullet"/>
      <w:lvlText w:val=""/>
      <w:lvlJc w:val="left"/>
      <w:pPr>
        <w:ind w:left="720" w:hanging="360"/>
      </w:pPr>
      <w:rPr>
        <w:rFonts w:ascii="Symbol" w:hAnsi="Symbol" w:hint="default"/>
      </w:rPr>
    </w:lvl>
    <w:lvl w:ilvl="1" w:tplc="018E1C6E">
      <w:start w:val="1"/>
      <w:numFmt w:val="bullet"/>
      <w:lvlText w:val="o"/>
      <w:lvlJc w:val="left"/>
      <w:pPr>
        <w:ind w:left="1440" w:hanging="360"/>
      </w:pPr>
      <w:rPr>
        <w:rFonts w:ascii="Courier New" w:hAnsi="Courier New" w:hint="default"/>
      </w:rPr>
    </w:lvl>
    <w:lvl w:ilvl="2" w:tplc="FC285518">
      <w:start w:val="1"/>
      <w:numFmt w:val="bullet"/>
      <w:lvlText w:val=""/>
      <w:lvlJc w:val="left"/>
      <w:pPr>
        <w:ind w:left="2160" w:hanging="360"/>
      </w:pPr>
      <w:rPr>
        <w:rFonts w:ascii="Wingdings" w:hAnsi="Wingdings" w:hint="default"/>
      </w:rPr>
    </w:lvl>
    <w:lvl w:ilvl="3" w:tplc="E260354E">
      <w:start w:val="1"/>
      <w:numFmt w:val="bullet"/>
      <w:lvlText w:val=""/>
      <w:lvlJc w:val="left"/>
      <w:pPr>
        <w:ind w:left="2880" w:hanging="360"/>
      </w:pPr>
      <w:rPr>
        <w:rFonts w:ascii="Symbol" w:hAnsi="Symbol" w:hint="default"/>
      </w:rPr>
    </w:lvl>
    <w:lvl w:ilvl="4" w:tplc="755481EA">
      <w:start w:val="1"/>
      <w:numFmt w:val="bullet"/>
      <w:lvlText w:val="o"/>
      <w:lvlJc w:val="left"/>
      <w:pPr>
        <w:ind w:left="3600" w:hanging="360"/>
      </w:pPr>
      <w:rPr>
        <w:rFonts w:ascii="Courier New" w:hAnsi="Courier New" w:hint="default"/>
      </w:rPr>
    </w:lvl>
    <w:lvl w:ilvl="5" w:tplc="8500E6A6">
      <w:start w:val="1"/>
      <w:numFmt w:val="bullet"/>
      <w:lvlText w:val=""/>
      <w:lvlJc w:val="left"/>
      <w:pPr>
        <w:ind w:left="4320" w:hanging="360"/>
      </w:pPr>
      <w:rPr>
        <w:rFonts w:ascii="Wingdings" w:hAnsi="Wingdings" w:hint="default"/>
      </w:rPr>
    </w:lvl>
    <w:lvl w:ilvl="6" w:tplc="114E42A6">
      <w:start w:val="1"/>
      <w:numFmt w:val="bullet"/>
      <w:lvlText w:val=""/>
      <w:lvlJc w:val="left"/>
      <w:pPr>
        <w:ind w:left="5040" w:hanging="360"/>
      </w:pPr>
      <w:rPr>
        <w:rFonts w:ascii="Symbol" w:hAnsi="Symbol" w:hint="default"/>
      </w:rPr>
    </w:lvl>
    <w:lvl w:ilvl="7" w:tplc="2F46FE6E">
      <w:start w:val="1"/>
      <w:numFmt w:val="bullet"/>
      <w:lvlText w:val="o"/>
      <w:lvlJc w:val="left"/>
      <w:pPr>
        <w:ind w:left="5760" w:hanging="360"/>
      </w:pPr>
      <w:rPr>
        <w:rFonts w:ascii="Courier New" w:hAnsi="Courier New" w:hint="default"/>
      </w:rPr>
    </w:lvl>
    <w:lvl w:ilvl="8" w:tplc="70B8D152">
      <w:start w:val="1"/>
      <w:numFmt w:val="bullet"/>
      <w:lvlText w:val=""/>
      <w:lvlJc w:val="left"/>
      <w:pPr>
        <w:ind w:left="6480" w:hanging="360"/>
      </w:pPr>
      <w:rPr>
        <w:rFonts w:ascii="Wingdings" w:hAnsi="Wingdings" w:hint="default"/>
      </w:rPr>
    </w:lvl>
  </w:abstractNum>
  <w:abstractNum w:abstractNumId="26" w15:restartNumberingAfterBreak="0">
    <w:nsid w:val="25CF37C8"/>
    <w:multiLevelType w:val="multilevel"/>
    <w:tmpl w:val="E47C0CB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2ED132B6"/>
    <w:multiLevelType w:val="hybridMultilevel"/>
    <w:tmpl w:val="4210DF20"/>
    <w:lvl w:ilvl="0" w:tplc="DA86FD9E">
      <w:start w:val="1"/>
      <w:numFmt w:val="decimal"/>
      <w:lvlText w:val="%1."/>
      <w:lvlJc w:val="left"/>
      <w:pPr>
        <w:ind w:left="1080" w:hanging="108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314E32B5"/>
    <w:multiLevelType w:val="hybridMultilevel"/>
    <w:tmpl w:val="7582985A"/>
    <w:lvl w:ilvl="0" w:tplc="8D1C0B6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B26FFD"/>
    <w:multiLevelType w:val="multilevel"/>
    <w:tmpl w:val="1070F51A"/>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346848DC"/>
    <w:multiLevelType w:val="multilevel"/>
    <w:tmpl w:val="954E4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BC3C3D"/>
    <w:multiLevelType w:val="hybridMultilevel"/>
    <w:tmpl w:val="9D1844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C03EBE"/>
    <w:multiLevelType w:val="hybridMultilevel"/>
    <w:tmpl w:val="1AE87A46"/>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35C86600"/>
    <w:multiLevelType w:val="multilevel"/>
    <w:tmpl w:val="1070F51A"/>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35E54701"/>
    <w:multiLevelType w:val="hybridMultilevel"/>
    <w:tmpl w:val="4D9260C8"/>
    <w:lvl w:ilvl="0" w:tplc="FFFFFFFF">
      <w:start w:val="1"/>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6440EC1"/>
    <w:multiLevelType w:val="hybridMultilevel"/>
    <w:tmpl w:val="D8280798"/>
    <w:lvl w:ilvl="0" w:tplc="FE9679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6E10E75"/>
    <w:multiLevelType w:val="multilevel"/>
    <w:tmpl w:val="7CB46B1C"/>
    <w:lvl w:ilvl="0">
      <w:start w:val="2"/>
      <w:numFmt w:val="decimal"/>
      <w:lvlText w:val="%1."/>
      <w:lvlJc w:val="left"/>
      <w:pPr>
        <w:ind w:left="360" w:hanging="360"/>
      </w:pPr>
      <w:rPr>
        <w:rFonts w:hint="default"/>
      </w:rPr>
    </w:lvl>
    <w:lvl w:ilvl="1">
      <w:start w:val="2"/>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6E82C13"/>
    <w:multiLevelType w:val="hybridMultilevel"/>
    <w:tmpl w:val="1B4CA38A"/>
    <w:lvl w:ilvl="0" w:tplc="6B368840">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EA6B7E"/>
    <w:multiLevelType w:val="multilevel"/>
    <w:tmpl w:val="95E8694E"/>
    <w:lvl w:ilvl="0">
      <w:start w:val="1"/>
      <w:numFmt w:val="decimal"/>
      <w:lvlText w:val="%1."/>
      <w:lvlJc w:val="left"/>
      <w:pPr>
        <w:ind w:left="720" w:hanging="72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3A823D41"/>
    <w:multiLevelType w:val="multilevel"/>
    <w:tmpl w:val="263406CC"/>
    <w:lvl w:ilvl="0">
      <w:start w:val="1"/>
      <w:numFmt w:val="decimal"/>
      <w:pStyle w:val="Heading1"/>
      <w:suff w:val="space"/>
      <w:lvlText w:val="Chương %1"/>
      <w:lvlJc w:val="left"/>
      <w:pPr>
        <w:ind w:left="7253" w:firstLine="0"/>
      </w:pPr>
    </w:lvl>
    <w:lvl w:ilvl="1">
      <w:numFmt w:val="none"/>
      <w:pStyle w:val="Heading2"/>
      <w:lvlText w:val=""/>
      <w:lvlJc w:val="left"/>
      <w:pPr>
        <w:tabs>
          <w:tab w:val="num" w:pos="1800"/>
        </w:tabs>
      </w:pPr>
    </w:lvl>
    <w:lvl w:ilvl="2">
      <w:start w:val="1"/>
      <w:numFmt w:val="decimal"/>
      <w:pStyle w:val="Heading3"/>
      <w:suff w:val="space"/>
      <w:lvlText w:val="%1.%2.%3"/>
      <w:lvlJc w:val="left"/>
      <w:pPr>
        <w:ind w:left="1440" w:firstLine="0"/>
      </w:pPr>
    </w:lvl>
    <w:lvl w:ilvl="3">
      <w:start w:val="1"/>
      <w:numFmt w:val="decimal"/>
      <w:pStyle w:val="Heading4"/>
      <w:suff w:val="space"/>
      <w:lvlText w:val="%1.%2.%3.%4"/>
      <w:lvlJc w:val="left"/>
      <w:pPr>
        <w:ind w:left="1440" w:firstLine="0"/>
      </w:pPr>
    </w:lvl>
    <w:lvl w:ilvl="4">
      <w:start w:val="1"/>
      <w:numFmt w:val="lowerLetter"/>
      <w:pStyle w:val="Heading5"/>
      <w:suff w:val="space"/>
      <w:lvlText w:val="%5)"/>
      <w:lvlJc w:val="left"/>
      <w:pPr>
        <w:ind w:left="1440" w:firstLine="0"/>
      </w:pPr>
    </w:lvl>
    <w:lvl w:ilvl="5">
      <w:start w:val="1"/>
      <w:numFmt w:val="decimal"/>
      <w:pStyle w:val="Heading6"/>
      <w:suff w:val="nothing"/>
      <w:lvlText w:val=""/>
      <w:lvlJc w:val="left"/>
      <w:pPr>
        <w:ind w:left="1440" w:firstLine="0"/>
      </w:pPr>
    </w:lvl>
    <w:lvl w:ilvl="6">
      <w:start w:val="1"/>
      <w:numFmt w:val="upperLetter"/>
      <w:pStyle w:val="Heading7"/>
      <w:suff w:val="space"/>
      <w:lvlText w:val="%7"/>
      <w:lvlJc w:val="left"/>
      <w:pPr>
        <w:ind w:left="1440" w:firstLine="0"/>
      </w:pPr>
    </w:lvl>
    <w:lvl w:ilvl="7">
      <w:start w:val="1"/>
      <w:numFmt w:val="decimal"/>
      <w:pStyle w:val="Heading8"/>
      <w:suff w:val="space"/>
      <w:lvlText w:val="%7.%8"/>
      <w:lvlJc w:val="left"/>
      <w:pPr>
        <w:ind w:left="1440" w:firstLine="0"/>
      </w:pPr>
    </w:lvl>
    <w:lvl w:ilvl="8">
      <w:start w:val="1"/>
      <w:numFmt w:val="decimal"/>
      <w:pStyle w:val="Heading9"/>
      <w:suff w:val="nothing"/>
      <w:lvlText w:val=""/>
      <w:lvlJc w:val="left"/>
      <w:pPr>
        <w:ind w:left="1440" w:firstLine="0"/>
      </w:pPr>
    </w:lvl>
  </w:abstractNum>
  <w:abstractNum w:abstractNumId="40" w15:restartNumberingAfterBreak="0">
    <w:nsid w:val="3BB9654D"/>
    <w:multiLevelType w:val="hybridMultilevel"/>
    <w:tmpl w:val="249AB290"/>
    <w:lvl w:ilvl="0" w:tplc="FFFFFFFF">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574C5B"/>
    <w:multiLevelType w:val="multilevel"/>
    <w:tmpl w:val="61C66B56"/>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4032770F"/>
    <w:multiLevelType w:val="multilevel"/>
    <w:tmpl w:val="954E4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20B6413"/>
    <w:multiLevelType w:val="hybridMultilevel"/>
    <w:tmpl w:val="7214D3BA"/>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42306A40"/>
    <w:multiLevelType w:val="hybridMultilevel"/>
    <w:tmpl w:val="E5940442"/>
    <w:lvl w:ilvl="0" w:tplc="12768C48">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6" w15:restartNumberingAfterBreak="0">
    <w:nsid w:val="46527874"/>
    <w:multiLevelType w:val="hybridMultilevel"/>
    <w:tmpl w:val="4210DF20"/>
    <w:lvl w:ilvl="0" w:tplc="FFFFFFFF">
      <w:start w:val="1"/>
      <w:numFmt w:val="decimal"/>
      <w:lvlText w:val="%1."/>
      <w:lvlJc w:val="left"/>
      <w:pPr>
        <w:ind w:left="1080" w:hanging="108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A8F9509"/>
    <w:multiLevelType w:val="hybridMultilevel"/>
    <w:tmpl w:val="B442E6EE"/>
    <w:lvl w:ilvl="0" w:tplc="C29EC80A">
      <w:start w:val="1"/>
      <w:numFmt w:val="decimal"/>
      <w:lvlText w:val="%1."/>
      <w:lvlJc w:val="left"/>
      <w:pPr>
        <w:ind w:left="720" w:hanging="360"/>
      </w:pPr>
    </w:lvl>
    <w:lvl w:ilvl="1" w:tplc="B2B2F0C0">
      <w:start w:val="1"/>
      <w:numFmt w:val="lowerLetter"/>
      <w:lvlText w:val="%2."/>
      <w:lvlJc w:val="left"/>
      <w:pPr>
        <w:ind w:left="1440" w:hanging="360"/>
      </w:pPr>
    </w:lvl>
    <w:lvl w:ilvl="2" w:tplc="B5225B22">
      <w:start w:val="1"/>
      <w:numFmt w:val="lowerRoman"/>
      <w:lvlText w:val="%3."/>
      <w:lvlJc w:val="right"/>
      <w:pPr>
        <w:ind w:left="2160" w:hanging="180"/>
      </w:pPr>
    </w:lvl>
    <w:lvl w:ilvl="3" w:tplc="B1802518">
      <w:start w:val="1"/>
      <w:numFmt w:val="decimal"/>
      <w:lvlText w:val="%4."/>
      <w:lvlJc w:val="left"/>
      <w:pPr>
        <w:ind w:left="2880" w:hanging="360"/>
      </w:pPr>
    </w:lvl>
    <w:lvl w:ilvl="4" w:tplc="837EF7E2">
      <w:start w:val="1"/>
      <w:numFmt w:val="lowerLetter"/>
      <w:lvlText w:val="%5."/>
      <w:lvlJc w:val="left"/>
      <w:pPr>
        <w:ind w:left="3600" w:hanging="360"/>
      </w:pPr>
    </w:lvl>
    <w:lvl w:ilvl="5" w:tplc="30F0E914">
      <w:start w:val="1"/>
      <w:numFmt w:val="lowerRoman"/>
      <w:lvlText w:val="%6."/>
      <w:lvlJc w:val="right"/>
      <w:pPr>
        <w:ind w:left="4320" w:hanging="180"/>
      </w:pPr>
    </w:lvl>
    <w:lvl w:ilvl="6" w:tplc="40824C32">
      <w:start w:val="1"/>
      <w:numFmt w:val="decimal"/>
      <w:lvlText w:val="%7."/>
      <w:lvlJc w:val="left"/>
      <w:pPr>
        <w:ind w:left="5040" w:hanging="360"/>
      </w:pPr>
    </w:lvl>
    <w:lvl w:ilvl="7" w:tplc="B28882C6">
      <w:start w:val="1"/>
      <w:numFmt w:val="lowerLetter"/>
      <w:lvlText w:val="%8."/>
      <w:lvlJc w:val="left"/>
      <w:pPr>
        <w:ind w:left="5760" w:hanging="360"/>
      </w:pPr>
    </w:lvl>
    <w:lvl w:ilvl="8" w:tplc="51C683E2">
      <w:start w:val="1"/>
      <w:numFmt w:val="lowerRoman"/>
      <w:lvlText w:val="%9."/>
      <w:lvlJc w:val="right"/>
      <w:pPr>
        <w:ind w:left="6480" w:hanging="180"/>
      </w:pPr>
    </w:lvl>
  </w:abstractNum>
  <w:abstractNum w:abstractNumId="48" w15:restartNumberingAfterBreak="0">
    <w:nsid w:val="4CF507B0"/>
    <w:multiLevelType w:val="multilevel"/>
    <w:tmpl w:val="11368EF4"/>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4F176715"/>
    <w:multiLevelType w:val="hybridMultilevel"/>
    <w:tmpl w:val="FFFFFFFF"/>
    <w:styleLink w:val="Phlc"/>
    <w:lvl w:ilvl="0" w:tplc="6A7C9BAC">
      <w:start w:val="1"/>
      <w:numFmt w:val="bullet"/>
      <w:lvlText w:val=""/>
      <w:lvlJc w:val="left"/>
      <w:pPr>
        <w:ind w:left="720" w:hanging="360"/>
      </w:pPr>
      <w:rPr>
        <w:rFonts w:ascii="Symbol" w:hAnsi="Symbol" w:hint="default"/>
      </w:rPr>
    </w:lvl>
    <w:lvl w:ilvl="1" w:tplc="B68EDD16">
      <w:start w:val="1"/>
      <w:numFmt w:val="bullet"/>
      <w:lvlText w:val="o"/>
      <w:lvlJc w:val="left"/>
      <w:pPr>
        <w:ind w:left="1440" w:hanging="360"/>
      </w:pPr>
      <w:rPr>
        <w:rFonts w:ascii="Courier New" w:hAnsi="Courier New" w:hint="default"/>
      </w:rPr>
    </w:lvl>
    <w:lvl w:ilvl="2" w:tplc="430EF18C">
      <w:start w:val="1"/>
      <w:numFmt w:val="bullet"/>
      <w:lvlText w:val=""/>
      <w:lvlJc w:val="left"/>
      <w:pPr>
        <w:ind w:left="2160" w:hanging="360"/>
      </w:pPr>
      <w:rPr>
        <w:rFonts w:ascii="Wingdings" w:hAnsi="Wingdings" w:hint="default"/>
      </w:rPr>
    </w:lvl>
    <w:lvl w:ilvl="3" w:tplc="44F6F76A">
      <w:start w:val="1"/>
      <w:numFmt w:val="bullet"/>
      <w:lvlText w:val=""/>
      <w:lvlJc w:val="left"/>
      <w:pPr>
        <w:ind w:left="2880" w:hanging="360"/>
      </w:pPr>
      <w:rPr>
        <w:rFonts w:ascii="Symbol" w:hAnsi="Symbol" w:hint="default"/>
      </w:rPr>
    </w:lvl>
    <w:lvl w:ilvl="4" w:tplc="6A0601B2">
      <w:start w:val="1"/>
      <w:numFmt w:val="bullet"/>
      <w:lvlText w:val="o"/>
      <w:lvlJc w:val="left"/>
      <w:pPr>
        <w:ind w:left="3600" w:hanging="360"/>
      </w:pPr>
      <w:rPr>
        <w:rFonts w:ascii="Courier New" w:hAnsi="Courier New" w:hint="default"/>
      </w:rPr>
    </w:lvl>
    <w:lvl w:ilvl="5" w:tplc="85E637CA">
      <w:start w:val="1"/>
      <w:numFmt w:val="bullet"/>
      <w:lvlText w:val=""/>
      <w:lvlJc w:val="left"/>
      <w:pPr>
        <w:ind w:left="4320" w:hanging="360"/>
      </w:pPr>
      <w:rPr>
        <w:rFonts w:ascii="Wingdings" w:hAnsi="Wingdings" w:hint="default"/>
      </w:rPr>
    </w:lvl>
    <w:lvl w:ilvl="6" w:tplc="AB9E4FE0">
      <w:start w:val="1"/>
      <w:numFmt w:val="bullet"/>
      <w:lvlText w:val=""/>
      <w:lvlJc w:val="left"/>
      <w:pPr>
        <w:ind w:left="5040" w:hanging="360"/>
      </w:pPr>
      <w:rPr>
        <w:rFonts w:ascii="Symbol" w:hAnsi="Symbol" w:hint="default"/>
      </w:rPr>
    </w:lvl>
    <w:lvl w:ilvl="7" w:tplc="AAA87D12">
      <w:start w:val="1"/>
      <w:numFmt w:val="bullet"/>
      <w:lvlText w:val="o"/>
      <w:lvlJc w:val="left"/>
      <w:pPr>
        <w:ind w:left="5760" w:hanging="360"/>
      </w:pPr>
      <w:rPr>
        <w:rFonts w:ascii="Courier New" w:hAnsi="Courier New" w:hint="default"/>
      </w:rPr>
    </w:lvl>
    <w:lvl w:ilvl="8" w:tplc="BEB0E754">
      <w:start w:val="1"/>
      <w:numFmt w:val="bullet"/>
      <w:lvlText w:val=""/>
      <w:lvlJc w:val="left"/>
      <w:pPr>
        <w:ind w:left="6480" w:hanging="360"/>
      </w:pPr>
      <w:rPr>
        <w:rFonts w:ascii="Wingdings" w:hAnsi="Wingdings" w:hint="default"/>
      </w:rPr>
    </w:lvl>
  </w:abstractNum>
  <w:abstractNum w:abstractNumId="50" w15:restartNumberingAfterBreak="0">
    <w:nsid w:val="50093A92"/>
    <w:multiLevelType w:val="hybridMultilevel"/>
    <w:tmpl w:val="2AB6FFA0"/>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2624245"/>
    <w:multiLevelType w:val="hybridMultilevel"/>
    <w:tmpl w:val="D81651CE"/>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2" w15:restartNumberingAfterBreak="0">
    <w:nsid w:val="54800094"/>
    <w:multiLevelType w:val="multilevel"/>
    <w:tmpl w:val="CC509B2E"/>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4AC130B"/>
    <w:multiLevelType w:val="multilevel"/>
    <w:tmpl w:val="61C66B5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54B738F0"/>
    <w:multiLevelType w:val="multilevel"/>
    <w:tmpl w:val="7CB46B1C"/>
    <w:lvl w:ilvl="0">
      <w:start w:val="2"/>
      <w:numFmt w:val="decimal"/>
      <w:lvlText w:val="%1."/>
      <w:lvlJc w:val="left"/>
      <w:pPr>
        <w:ind w:left="360" w:hanging="360"/>
      </w:pPr>
      <w:rPr>
        <w:rFonts w:hint="default"/>
      </w:rPr>
    </w:lvl>
    <w:lvl w:ilvl="1">
      <w:start w:val="2"/>
      <w:numFmt w:val="decimal"/>
      <w:lvlText w:val="3.%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56DC7D1A"/>
    <w:multiLevelType w:val="multilevel"/>
    <w:tmpl w:val="1070F51A"/>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6" w15:restartNumberingAfterBreak="0">
    <w:nsid w:val="578D7B8B"/>
    <w:multiLevelType w:val="hybridMultilevel"/>
    <w:tmpl w:val="1834EA7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9BB25D5"/>
    <w:multiLevelType w:val="multilevel"/>
    <w:tmpl w:val="1070F51A"/>
    <w:lvl w:ilvl="0">
      <w:start w:val="1"/>
      <w:numFmt w:val="decimal"/>
      <w:lvlText w:val="%1."/>
      <w:lvlJc w:val="left"/>
      <w:pPr>
        <w:ind w:left="360" w:hanging="360"/>
      </w:pPr>
      <w:rPr>
        <w:rFonts w:hint="default"/>
        <w:b/>
        <w:bCs/>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8" w15:restartNumberingAfterBreak="0">
    <w:nsid w:val="5DE02235"/>
    <w:multiLevelType w:val="hybridMultilevel"/>
    <w:tmpl w:val="98961C08"/>
    <w:lvl w:ilvl="0" w:tplc="12768C48">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9" w15:restartNumberingAfterBreak="0">
    <w:nsid w:val="5EC4603C"/>
    <w:multiLevelType w:val="hybridMultilevel"/>
    <w:tmpl w:val="4210DF20"/>
    <w:lvl w:ilvl="0" w:tplc="FFFFFFFF">
      <w:start w:val="1"/>
      <w:numFmt w:val="decimal"/>
      <w:lvlText w:val="%1."/>
      <w:lvlJc w:val="left"/>
      <w:pPr>
        <w:ind w:left="1080" w:hanging="108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1B93DA6"/>
    <w:multiLevelType w:val="multilevel"/>
    <w:tmpl w:val="92484390"/>
    <w:lvl w:ilvl="0">
      <w:start w:val="4"/>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63783DD6"/>
    <w:multiLevelType w:val="hybridMultilevel"/>
    <w:tmpl w:val="52EA3BFA"/>
    <w:lvl w:ilvl="0" w:tplc="12768C48">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2" w15:restartNumberingAfterBreak="0">
    <w:nsid w:val="642A67A0"/>
    <w:multiLevelType w:val="hybridMultilevel"/>
    <w:tmpl w:val="4EB2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307BFF"/>
    <w:multiLevelType w:val="hybridMultilevel"/>
    <w:tmpl w:val="7F764FFA"/>
    <w:lvl w:ilvl="0" w:tplc="6B368840">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3B33CA"/>
    <w:multiLevelType w:val="hybridMultilevel"/>
    <w:tmpl w:val="FFFFFFFF"/>
    <w:lvl w:ilvl="0" w:tplc="04D0F0D2">
      <w:start w:val="1"/>
      <w:numFmt w:val="bullet"/>
      <w:lvlText w:val="-"/>
      <w:lvlJc w:val="left"/>
      <w:pPr>
        <w:ind w:left="720" w:hanging="360"/>
      </w:pPr>
      <w:rPr>
        <w:rFonts w:ascii="Aptos" w:hAnsi="Aptos" w:hint="default"/>
      </w:rPr>
    </w:lvl>
    <w:lvl w:ilvl="1" w:tplc="27483EB0">
      <w:start w:val="1"/>
      <w:numFmt w:val="bullet"/>
      <w:lvlText w:val="o"/>
      <w:lvlJc w:val="left"/>
      <w:pPr>
        <w:ind w:left="1440" w:hanging="360"/>
      </w:pPr>
      <w:rPr>
        <w:rFonts w:ascii="Courier New" w:hAnsi="Courier New" w:hint="default"/>
      </w:rPr>
    </w:lvl>
    <w:lvl w:ilvl="2" w:tplc="3F54D766">
      <w:start w:val="1"/>
      <w:numFmt w:val="bullet"/>
      <w:lvlText w:val=""/>
      <w:lvlJc w:val="left"/>
      <w:pPr>
        <w:ind w:left="2160" w:hanging="360"/>
      </w:pPr>
      <w:rPr>
        <w:rFonts w:ascii="Wingdings" w:hAnsi="Wingdings" w:hint="default"/>
      </w:rPr>
    </w:lvl>
    <w:lvl w:ilvl="3" w:tplc="FBBC0FF2">
      <w:start w:val="1"/>
      <w:numFmt w:val="bullet"/>
      <w:lvlText w:val=""/>
      <w:lvlJc w:val="left"/>
      <w:pPr>
        <w:ind w:left="2880" w:hanging="360"/>
      </w:pPr>
      <w:rPr>
        <w:rFonts w:ascii="Symbol" w:hAnsi="Symbol" w:hint="default"/>
      </w:rPr>
    </w:lvl>
    <w:lvl w:ilvl="4" w:tplc="23802C1E">
      <w:start w:val="1"/>
      <w:numFmt w:val="bullet"/>
      <w:lvlText w:val="o"/>
      <w:lvlJc w:val="left"/>
      <w:pPr>
        <w:ind w:left="3600" w:hanging="360"/>
      </w:pPr>
      <w:rPr>
        <w:rFonts w:ascii="Courier New" w:hAnsi="Courier New" w:hint="default"/>
      </w:rPr>
    </w:lvl>
    <w:lvl w:ilvl="5" w:tplc="093805BE">
      <w:start w:val="1"/>
      <w:numFmt w:val="bullet"/>
      <w:lvlText w:val=""/>
      <w:lvlJc w:val="left"/>
      <w:pPr>
        <w:ind w:left="4320" w:hanging="360"/>
      </w:pPr>
      <w:rPr>
        <w:rFonts w:ascii="Wingdings" w:hAnsi="Wingdings" w:hint="default"/>
      </w:rPr>
    </w:lvl>
    <w:lvl w:ilvl="6" w:tplc="AB40478A">
      <w:start w:val="1"/>
      <w:numFmt w:val="bullet"/>
      <w:lvlText w:val=""/>
      <w:lvlJc w:val="left"/>
      <w:pPr>
        <w:ind w:left="5040" w:hanging="360"/>
      </w:pPr>
      <w:rPr>
        <w:rFonts w:ascii="Symbol" w:hAnsi="Symbol" w:hint="default"/>
      </w:rPr>
    </w:lvl>
    <w:lvl w:ilvl="7" w:tplc="DAC2C9B0">
      <w:start w:val="1"/>
      <w:numFmt w:val="bullet"/>
      <w:lvlText w:val="o"/>
      <w:lvlJc w:val="left"/>
      <w:pPr>
        <w:ind w:left="5760" w:hanging="360"/>
      </w:pPr>
      <w:rPr>
        <w:rFonts w:ascii="Courier New" w:hAnsi="Courier New" w:hint="default"/>
      </w:rPr>
    </w:lvl>
    <w:lvl w:ilvl="8" w:tplc="F6326940">
      <w:start w:val="1"/>
      <w:numFmt w:val="bullet"/>
      <w:lvlText w:val=""/>
      <w:lvlJc w:val="left"/>
      <w:pPr>
        <w:ind w:left="6480" w:hanging="360"/>
      </w:pPr>
      <w:rPr>
        <w:rFonts w:ascii="Wingdings" w:hAnsi="Wingdings" w:hint="default"/>
      </w:rPr>
    </w:lvl>
  </w:abstractNum>
  <w:abstractNum w:abstractNumId="65" w15:restartNumberingAfterBreak="0">
    <w:nsid w:val="6A401C66"/>
    <w:multiLevelType w:val="hybridMultilevel"/>
    <w:tmpl w:val="FFFFFFFF"/>
    <w:lvl w:ilvl="0" w:tplc="D5ACDCB2">
      <w:start w:val="1"/>
      <w:numFmt w:val="bullet"/>
      <w:lvlText w:val="-"/>
      <w:lvlJc w:val="left"/>
      <w:pPr>
        <w:ind w:left="720" w:hanging="360"/>
      </w:pPr>
      <w:rPr>
        <w:rFonts w:ascii="Aptos" w:hAnsi="Aptos" w:hint="default"/>
      </w:rPr>
    </w:lvl>
    <w:lvl w:ilvl="1" w:tplc="59C443E2">
      <w:start w:val="1"/>
      <w:numFmt w:val="bullet"/>
      <w:lvlText w:val="o"/>
      <w:lvlJc w:val="left"/>
      <w:pPr>
        <w:ind w:left="1440" w:hanging="360"/>
      </w:pPr>
      <w:rPr>
        <w:rFonts w:ascii="Courier New" w:hAnsi="Courier New" w:hint="default"/>
      </w:rPr>
    </w:lvl>
    <w:lvl w:ilvl="2" w:tplc="C6705060">
      <w:start w:val="1"/>
      <w:numFmt w:val="bullet"/>
      <w:lvlText w:val=""/>
      <w:lvlJc w:val="left"/>
      <w:pPr>
        <w:ind w:left="2160" w:hanging="360"/>
      </w:pPr>
      <w:rPr>
        <w:rFonts w:ascii="Wingdings" w:hAnsi="Wingdings" w:hint="default"/>
      </w:rPr>
    </w:lvl>
    <w:lvl w:ilvl="3" w:tplc="E834C9BA">
      <w:start w:val="1"/>
      <w:numFmt w:val="bullet"/>
      <w:lvlText w:val=""/>
      <w:lvlJc w:val="left"/>
      <w:pPr>
        <w:ind w:left="2880" w:hanging="360"/>
      </w:pPr>
      <w:rPr>
        <w:rFonts w:ascii="Symbol" w:hAnsi="Symbol" w:hint="default"/>
      </w:rPr>
    </w:lvl>
    <w:lvl w:ilvl="4" w:tplc="96501B1A">
      <w:start w:val="1"/>
      <w:numFmt w:val="bullet"/>
      <w:lvlText w:val="o"/>
      <w:lvlJc w:val="left"/>
      <w:pPr>
        <w:ind w:left="3600" w:hanging="360"/>
      </w:pPr>
      <w:rPr>
        <w:rFonts w:ascii="Courier New" w:hAnsi="Courier New" w:hint="default"/>
      </w:rPr>
    </w:lvl>
    <w:lvl w:ilvl="5" w:tplc="1AB620B0">
      <w:start w:val="1"/>
      <w:numFmt w:val="bullet"/>
      <w:lvlText w:val=""/>
      <w:lvlJc w:val="left"/>
      <w:pPr>
        <w:ind w:left="4320" w:hanging="360"/>
      </w:pPr>
      <w:rPr>
        <w:rFonts w:ascii="Wingdings" w:hAnsi="Wingdings" w:hint="default"/>
      </w:rPr>
    </w:lvl>
    <w:lvl w:ilvl="6" w:tplc="59D016D0">
      <w:start w:val="1"/>
      <w:numFmt w:val="bullet"/>
      <w:lvlText w:val=""/>
      <w:lvlJc w:val="left"/>
      <w:pPr>
        <w:ind w:left="5040" w:hanging="360"/>
      </w:pPr>
      <w:rPr>
        <w:rFonts w:ascii="Symbol" w:hAnsi="Symbol" w:hint="default"/>
      </w:rPr>
    </w:lvl>
    <w:lvl w:ilvl="7" w:tplc="8F065058">
      <w:start w:val="1"/>
      <w:numFmt w:val="bullet"/>
      <w:lvlText w:val="o"/>
      <w:lvlJc w:val="left"/>
      <w:pPr>
        <w:ind w:left="5760" w:hanging="360"/>
      </w:pPr>
      <w:rPr>
        <w:rFonts w:ascii="Courier New" w:hAnsi="Courier New" w:hint="default"/>
      </w:rPr>
    </w:lvl>
    <w:lvl w:ilvl="8" w:tplc="95F41C08">
      <w:start w:val="1"/>
      <w:numFmt w:val="bullet"/>
      <w:lvlText w:val=""/>
      <w:lvlJc w:val="left"/>
      <w:pPr>
        <w:ind w:left="6480" w:hanging="360"/>
      </w:pPr>
      <w:rPr>
        <w:rFonts w:ascii="Wingdings" w:hAnsi="Wingdings" w:hint="default"/>
      </w:rPr>
    </w:lvl>
  </w:abstractNum>
  <w:abstractNum w:abstractNumId="66" w15:restartNumberingAfterBreak="0">
    <w:nsid w:val="6B6D10A8"/>
    <w:multiLevelType w:val="hybridMultilevel"/>
    <w:tmpl w:val="FFFFFFFF"/>
    <w:lvl w:ilvl="0" w:tplc="1D9A0A26">
      <w:start w:val="1"/>
      <w:numFmt w:val="bullet"/>
      <w:lvlText w:val="-"/>
      <w:lvlJc w:val="left"/>
      <w:pPr>
        <w:ind w:left="720" w:hanging="360"/>
      </w:pPr>
      <w:rPr>
        <w:rFonts w:ascii="Aptos" w:hAnsi="Aptos" w:hint="default"/>
      </w:rPr>
    </w:lvl>
    <w:lvl w:ilvl="1" w:tplc="96C6C02E">
      <w:start w:val="1"/>
      <w:numFmt w:val="bullet"/>
      <w:lvlText w:val="o"/>
      <w:lvlJc w:val="left"/>
      <w:pPr>
        <w:ind w:left="1440" w:hanging="360"/>
      </w:pPr>
      <w:rPr>
        <w:rFonts w:ascii="Courier New" w:hAnsi="Courier New" w:hint="default"/>
      </w:rPr>
    </w:lvl>
    <w:lvl w:ilvl="2" w:tplc="399A3AF8">
      <w:start w:val="1"/>
      <w:numFmt w:val="bullet"/>
      <w:lvlText w:val=""/>
      <w:lvlJc w:val="left"/>
      <w:pPr>
        <w:ind w:left="2160" w:hanging="360"/>
      </w:pPr>
      <w:rPr>
        <w:rFonts w:ascii="Wingdings" w:hAnsi="Wingdings" w:hint="default"/>
      </w:rPr>
    </w:lvl>
    <w:lvl w:ilvl="3" w:tplc="BFF491A6">
      <w:start w:val="1"/>
      <w:numFmt w:val="bullet"/>
      <w:lvlText w:val=""/>
      <w:lvlJc w:val="left"/>
      <w:pPr>
        <w:ind w:left="2880" w:hanging="360"/>
      </w:pPr>
      <w:rPr>
        <w:rFonts w:ascii="Symbol" w:hAnsi="Symbol" w:hint="default"/>
      </w:rPr>
    </w:lvl>
    <w:lvl w:ilvl="4" w:tplc="322E9228">
      <w:start w:val="1"/>
      <w:numFmt w:val="bullet"/>
      <w:lvlText w:val="o"/>
      <w:lvlJc w:val="left"/>
      <w:pPr>
        <w:ind w:left="3600" w:hanging="360"/>
      </w:pPr>
      <w:rPr>
        <w:rFonts w:ascii="Courier New" w:hAnsi="Courier New" w:hint="default"/>
      </w:rPr>
    </w:lvl>
    <w:lvl w:ilvl="5" w:tplc="770A5978">
      <w:start w:val="1"/>
      <w:numFmt w:val="bullet"/>
      <w:lvlText w:val=""/>
      <w:lvlJc w:val="left"/>
      <w:pPr>
        <w:ind w:left="4320" w:hanging="360"/>
      </w:pPr>
      <w:rPr>
        <w:rFonts w:ascii="Wingdings" w:hAnsi="Wingdings" w:hint="default"/>
      </w:rPr>
    </w:lvl>
    <w:lvl w:ilvl="6" w:tplc="D8D2823A">
      <w:start w:val="1"/>
      <w:numFmt w:val="bullet"/>
      <w:lvlText w:val=""/>
      <w:lvlJc w:val="left"/>
      <w:pPr>
        <w:ind w:left="5040" w:hanging="360"/>
      </w:pPr>
      <w:rPr>
        <w:rFonts w:ascii="Symbol" w:hAnsi="Symbol" w:hint="default"/>
      </w:rPr>
    </w:lvl>
    <w:lvl w:ilvl="7" w:tplc="782CD5C2">
      <w:start w:val="1"/>
      <w:numFmt w:val="bullet"/>
      <w:lvlText w:val="o"/>
      <w:lvlJc w:val="left"/>
      <w:pPr>
        <w:ind w:left="5760" w:hanging="360"/>
      </w:pPr>
      <w:rPr>
        <w:rFonts w:ascii="Courier New" w:hAnsi="Courier New" w:hint="default"/>
      </w:rPr>
    </w:lvl>
    <w:lvl w:ilvl="8" w:tplc="1646D16A">
      <w:start w:val="1"/>
      <w:numFmt w:val="bullet"/>
      <w:lvlText w:val=""/>
      <w:lvlJc w:val="left"/>
      <w:pPr>
        <w:ind w:left="6480" w:hanging="360"/>
      </w:pPr>
      <w:rPr>
        <w:rFonts w:ascii="Wingdings" w:hAnsi="Wingdings" w:hint="default"/>
      </w:rPr>
    </w:lvl>
  </w:abstractNum>
  <w:abstractNum w:abstractNumId="67" w15:restartNumberingAfterBreak="0">
    <w:nsid w:val="738743D9"/>
    <w:multiLevelType w:val="hybridMultilevel"/>
    <w:tmpl w:val="9E8045AC"/>
    <w:lvl w:ilvl="0" w:tplc="12768C48">
      <w:start w:val="1"/>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8" w15:restartNumberingAfterBreak="0">
    <w:nsid w:val="751040EE"/>
    <w:multiLevelType w:val="multilevel"/>
    <w:tmpl w:val="5C6651D0"/>
    <w:lvl w:ilvl="0">
      <w:start w:val="2"/>
      <w:numFmt w:val="decimal"/>
      <w:lvlText w:val="%1"/>
      <w:lvlJc w:val="left"/>
      <w:pPr>
        <w:ind w:left="520" w:hanging="520"/>
      </w:pPr>
      <w:rPr>
        <w:rFonts w:hint="default"/>
      </w:rPr>
    </w:lvl>
    <w:lvl w:ilvl="1">
      <w:start w:val="3"/>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76295FE0"/>
    <w:multiLevelType w:val="multilevel"/>
    <w:tmpl w:val="D5D262D8"/>
    <w:lvl w:ilvl="0">
      <w:start w:val="2"/>
      <w:numFmt w:val="decimal"/>
      <w:lvlText w:val="%1."/>
      <w:lvlJc w:val="left"/>
      <w:pPr>
        <w:ind w:left="580" w:hanging="5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A5C6435"/>
    <w:multiLevelType w:val="hybridMultilevel"/>
    <w:tmpl w:val="FAC4FC60"/>
    <w:lvl w:ilvl="0" w:tplc="B88458A4">
      <w:start w:val="1"/>
      <w:numFmt w:val="decimal"/>
      <w:lvlText w:val="%1)"/>
      <w:lvlJc w:val="left"/>
      <w:pPr>
        <w:ind w:left="720" w:hanging="360"/>
      </w:pPr>
      <w:rPr>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BE4E2D8"/>
    <w:multiLevelType w:val="hybridMultilevel"/>
    <w:tmpl w:val="FFFFFFFF"/>
    <w:lvl w:ilvl="0" w:tplc="16B2313C">
      <w:start w:val="1"/>
      <w:numFmt w:val="bullet"/>
      <w:lvlText w:val=""/>
      <w:lvlJc w:val="left"/>
      <w:pPr>
        <w:ind w:left="1440" w:hanging="360"/>
      </w:pPr>
      <w:rPr>
        <w:rFonts w:ascii="Symbol" w:hAnsi="Symbol" w:hint="default"/>
      </w:rPr>
    </w:lvl>
    <w:lvl w:ilvl="1" w:tplc="255EDD22">
      <w:start w:val="1"/>
      <w:numFmt w:val="bullet"/>
      <w:lvlText w:val="o"/>
      <w:lvlJc w:val="left"/>
      <w:pPr>
        <w:ind w:left="2160" w:hanging="360"/>
      </w:pPr>
      <w:rPr>
        <w:rFonts w:ascii="Courier New" w:hAnsi="Courier New" w:hint="default"/>
      </w:rPr>
    </w:lvl>
    <w:lvl w:ilvl="2" w:tplc="06A666E4">
      <w:start w:val="1"/>
      <w:numFmt w:val="bullet"/>
      <w:lvlText w:val=""/>
      <w:lvlJc w:val="left"/>
      <w:pPr>
        <w:ind w:left="2880" w:hanging="360"/>
      </w:pPr>
      <w:rPr>
        <w:rFonts w:ascii="Wingdings" w:hAnsi="Wingdings" w:hint="default"/>
      </w:rPr>
    </w:lvl>
    <w:lvl w:ilvl="3" w:tplc="BB565CC8">
      <w:start w:val="1"/>
      <w:numFmt w:val="bullet"/>
      <w:lvlText w:val=""/>
      <w:lvlJc w:val="left"/>
      <w:pPr>
        <w:ind w:left="3600" w:hanging="360"/>
      </w:pPr>
      <w:rPr>
        <w:rFonts w:ascii="Symbol" w:hAnsi="Symbol" w:hint="default"/>
      </w:rPr>
    </w:lvl>
    <w:lvl w:ilvl="4" w:tplc="E32CBC1A">
      <w:start w:val="1"/>
      <w:numFmt w:val="bullet"/>
      <w:lvlText w:val="o"/>
      <w:lvlJc w:val="left"/>
      <w:pPr>
        <w:ind w:left="4320" w:hanging="360"/>
      </w:pPr>
      <w:rPr>
        <w:rFonts w:ascii="Courier New" w:hAnsi="Courier New" w:hint="default"/>
      </w:rPr>
    </w:lvl>
    <w:lvl w:ilvl="5" w:tplc="AF444B42">
      <w:start w:val="1"/>
      <w:numFmt w:val="bullet"/>
      <w:lvlText w:val=""/>
      <w:lvlJc w:val="left"/>
      <w:pPr>
        <w:ind w:left="5040" w:hanging="360"/>
      </w:pPr>
      <w:rPr>
        <w:rFonts w:ascii="Wingdings" w:hAnsi="Wingdings" w:hint="default"/>
      </w:rPr>
    </w:lvl>
    <w:lvl w:ilvl="6" w:tplc="B0CC07CC">
      <w:start w:val="1"/>
      <w:numFmt w:val="bullet"/>
      <w:lvlText w:val=""/>
      <w:lvlJc w:val="left"/>
      <w:pPr>
        <w:ind w:left="5760" w:hanging="360"/>
      </w:pPr>
      <w:rPr>
        <w:rFonts w:ascii="Symbol" w:hAnsi="Symbol" w:hint="default"/>
      </w:rPr>
    </w:lvl>
    <w:lvl w:ilvl="7" w:tplc="5AA869FA">
      <w:start w:val="1"/>
      <w:numFmt w:val="bullet"/>
      <w:lvlText w:val="o"/>
      <w:lvlJc w:val="left"/>
      <w:pPr>
        <w:ind w:left="6480" w:hanging="360"/>
      </w:pPr>
      <w:rPr>
        <w:rFonts w:ascii="Courier New" w:hAnsi="Courier New" w:hint="default"/>
      </w:rPr>
    </w:lvl>
    <w:lvl w:ilvl="8" w:tplc="3800E4F8">
      <w:start w:val="1"/>
      <w:numFmt w:val="bullet"/>
      <w:lvlText w:val=""/>
      <w:lvlJc w:val="left"/>
      <w:pPr>
        <w:ind w:left="7200" w:hanging="360"/>
      </w:pPr>
      <w:rPr>
        <w:rFonts w:ascii="Wingdings" w:hAnsi="Wingdings" w:hint="default"/>
      </w:rPr>
    </w:lvl>
  </w:abstractNum>
  <w:num w:numId="1" w16cid:durableId="2050838838">
    <w:abstractNumId w:val="22"/>
  </w:num>
  <w:num w:numId="2" w16cid:durableId="990602861">
    <w:abstractNumId w:val="39"/>
  </w:num>
  <w:num w:numId="3" w16cid:durableId="1155995702">
    <w:abstractNumId w:val="43"/>
  </w:num>
  <w:num w:numId="4" w16cid:durableId="398408170">
    <w:abstractNumId w:val="53"/>
  </w:num>
  <w:num w:numId="5" w16cid:durableId="18167421">
    <w:abstractNumId w:val="49"/>
  </w:num>
  <w:num w:numId="6" w16cid:durableId="170294980">
    <w:abstractNumId w:val="41"/>
  </w:num>
  <w:num w:numId="7" w16cid:durableId="1213614769">
    <w:abstractNumId w:val="69"/>
  </w:num>
  <w:num w:numId="8" w16cid:durableId="49422291">
    <w:abstractNumId w:val="38"/>
  </w:num>
  <w:num w:numId="9" w16cid:durableId="1324817339">
    <w:abstractNumId w:val="27"/>
  </w:num>
  <w:num w:numId="10" w16cid:durableId="702291891">
    <w:abstractNumId w:val="55"/>
  </w:num>
  <w:num w:numId="11" w16cid:durableId="1987589667">
    <w:abstractNumId w:val="18"/>
  </w:num>
  <w:num w:numId="12" w16cid:durableId="1709136951">
    <w:abstractNumId w:val="26"/>
  </w:num>
  <w:num w:numId="13" w16cid:durableId="987785141">
    <w:abstractNumId w:val="54"/>
  </w:num>
  <w:num w:numId="14" w16cid:durableId="1158302111">
    <w:abstractNumId w:val="32"/>
  </w:num>
  <w:num w:numId="15" w16cid:durableId="303584489">
    <w:abstractNumId w:val="17"/>
  </w:num>
  <w:num w:numId="16" w16cid:durableId="1932426497">
    <w:abstractNumId w:val="44"/>
  </w:num>
  <w:num w:numId="17" w16cid:durableId="2071688845">
    <w:abstractNumId w:val="29"/>
  </w:num>
  <w:num w:numId="18" w16cid:durableId="1996298168">
    <w:abstractNumId w:val="20"/>
  </w:num>
  <w:num w:numId="19" w16cid:durableId="402260595">
    <w:abstractNumId w:val="9"/>
  </w:num>
  <w:num w:numId="20" w16cid:durableId="1636257480">
    <w:abstractNumId w:val="11"/>
  </w:num>
  <w:num w:numId="21" w16cid:durableId="1439376658">
    <w:abstractNumId w:val="46"/>
  </w:num>
  <w:num w:numId="22" w16cid:durableId="952592784">
    <w:abstractNumId w:val="50"/>
  </w:num>
  <w:num w:numId="23" w16cid:durableId="596404745">
    <w:abstractNumId w:val="70"/>
  </w:num>
  <w:num w:numId="24" w16cid:durableId="1768235320">
    <w:abstractNumId w:val="56"/>
  </w:num>
  <w:num w:numId="25" w16cid:durableId="1909800273">
    <w:abstractNumId w:val="1"/>
  </w:num>
  <w:num w:numId="26" w16cid:durableId="354037440">
    <w:abstractNumId w:val="13"/>
  </w:num>
  <w:num w:numId="27" w16cid:durableId="1942251664">
    <w:abstractNumId w:val="0"/>
  </w:num>
  <w:num w:numId="28" w16cid:durableId="416942587">
    <w:abstractNumId w:val="16"/>
  </w:num>
  <w:num w:numId="29" w16cid:durableId="669404490">
    <w:abstractNumId w:val="3"/>
  </w:num>
  <w:num w:numId="30" w16cid:durableId="121584219">
    <w:abstractNumId w:val="6"/>
  </w:num>
  <w:num w:numId="31" w16cid:durableId="589388116">
    <w:abstractNumId w:val="57"/>
  </w:num>
  <w:num w:numId="32" w16cid:durableId="1400132276">
    <w:abstractNumId w:val="35"/>
  </w:num>
  <w:num w:numId="33" w16cid:durableId="848561056">
    <w:abstractNumId w:val="59"/>
  </w:num>
  <w:num w:numId="34" w16cid:durableId="1726685215">
    <w:abstractNumId w:val="33"/>
  </w:num>
  <w:num w:numId="35" w16cid:durableId="1082264072">
    <w:abstractNumId w:val="7"/>
  </w:num>
  <w:num w:numId="36" w16cid:durableId="4493257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2055595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058720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01112772">
    <w:abstractNumId w:val="2"/>
  </w:num>
  <w:num w:numId="40" w16cid:durableId="181032159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7867238">
    <w:abstractNumId w:val="8"/>
  </w:num>
  <w:num w:numId="42" w16cid:durableId="989940448">
    <w:abstractNumId w:val="4"/>
  </w:num>
  <w:num w:numId="43" w16cid:durableId="2105419749">
    <w:abstractNumId w:val="61"/>
  </w:num>
  <w:num w:numId="44" w16cid:durableId="1094471927">
    <w:abstractNumId w:val="12"/>
  </w:num>
  <w:num w:numId="45" w16cid:durableId="1583484751">
    <w:abstractNumId w:val="19"/>
  </w:num>
  <w:num w:numId="46" w16cid:durableId="73820495">
    <w:abstractNumId w:val="58"/>
  </w:num>
  <w:num w:numId="47" w16cid:durableId="219944222">
    <w:abstractNumId w:val="67"/>
  </w:num>
  <w:num w:numId="48" w16cid:durableId="1458644052">
    <w:abstractNumId w:val="45"/>
  </w:num>
  <w:num w:numId="49" w16cid:durableId="2104448246">
    <w:abstractNumId w:val="10"/>
  </w:num>
  <w:num w:numId="50" w16cid:durableId="1161308535">
    <w:abstractNumId w:val="36"/>
  </w:num>
  <w:num w:numId="51" w16cid:durableId="1836915109">
    <w:abstractNumId w:val="25"/>
  </w:num>
  <w:num w:numId="52" w16cid:durableId="1565867390">
    <w:abstractNumId w:val="47"/>
  </w:num>
  <w:num w:numId="53" w16cid:durableId="988241976">
    <w:abstractNumId w:val="5"/>
  </w:num>
  <w:num w:numId="54" w16cid:durableId="1852260544">
    <w:abstractNumId w:val="14"/>
  </w:num>
  <w:num w:numId="55" w16cid:durableId="466239984">
    <w:abstractNumId w:val="31"/>
  </w:num>
  <w:num w:numId="56" w16cid:durableId="509372752">
    <w:abstractNumId w:val="51"/>
  </w:num>
  <w:num w:numId="57" w16cid:durableId="775950318">
    <w:abstractNumId w:val="28"/>
  </w:num>
  <w:num w:numId="58" w16cid:durableId="646125826">
    <w:abstractNumId w:val="34"/>
  </w:num>
  <w:num w:numId="59" w16cid:durableId="2130658131">
    <w:abstractNumId w:val="24"/>
  </w:num>
  <w:num w:numId="60" w16cid:durableId="1821997088">
    <w:abstractNumId w:val="52"/>
  </w:num>
  <w:num w:numId="61" w16cid:durableId="753669573">
    <w:abstractNumId w:val="66"/>
  </w:num>
  <w:num w:numId="62" w16cid:durableId="1965960531">
    <w:abstractNumId w:val="64"/>
  </w:num>
  <w:num w:numId="63" w16cid:durableId="618685859">
    <w:abstractNumId w:val="65"/>
  </w:num>
  <w:num w:numId="64" w16cid:durableId="1495990948">
    <w:abstractNumId w:val="48"/>
  </w:num>
  <w:num w:numId="65" w16cid:durableId="369653805">
    <w:abstractNumId w:val="37"/>
  </w:num>
  <w:num w:numId="66" w16cid:durableId="1603103710">
    <w:abstractNumId w:val="63"/>
  </w:num>
  <w:num w:numId="67" w16cid:durableId="2046977965">
    <w:abstractNumId w:val="71"/>
  </w:num>
  <w:num w:numId="68" w16cid:durableId="264769360">
    <w:abstractNumId w:val="21"/>
  </w:num>
  <w:num w:numId="69" w16cid:durableId="829563479">
    <w:abstractNumId w:val="23"/>
  </w:num>
  <w:num w:numId="70" w16cid:durableId="428163762">
    <w:abstractNumId w:val="62"/>
  </w:num>
  <w:num w:numId="71" w16cid:durableId="553471606">
    <w:abstractNumId w:val="40"/>
  </w:num>
  <w:num w:numId="72" w16cid:durableId="826552479">
    <w:abstractNumId w:val="15"/>
  </w:num>
  <w:num w:numId="73" w16cid:durableId="15157260">
    <w:abstractNumId w:val="42"/>
  </w:num>
  <w:num w:numId="74" w16cid:durableId="1992364240">
    <w:abstractNumId w:val="30"/>
  </w:num>
  <w:num w:numId="75" w16cid:durableId="2110856901">
    <w:abstractNumId w:val="68"/>
  </w:num>
  <w:num w:numId="76" w16cid:durableId="1085226005">
    <w:abstractNumId w:val="60"/>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B46"/>
    <w:rsid w:val="00001E56"/>
    <w:rsid w:val="00002125"/>
    <w:rsid w:val="000031A3"/>
    <w:rsid w:val="000031F2"/>
    <w:rsid w:val="00003954"/>
    <w:rsid w:val="00003E1F"/>
    <w:rsid w:val="00006E1E"/>
    <w:rsid w:val="00011424"/>
    <w:rsid w:val="00011EF8"/>
    <w:rsid w:val="00014916"/>
    <w:rsid w:val="0001528B"/>
    <w:rsid w:val="0001529D"/>
    <w:rsid w:val="000158F6"/>
    <w:rsid w:val="0001727C"/>
    <w:rsid w:val="000174C6"/>
    <w:rsid w:val="000175D1"/>
    <w:rsid w:val="00017B22"/>
    <w:rsid w:val="00017CD1"/>
    <w:rsid w:val="00020EBB"/>
    <w:rsid w:val="00021A5E"/>
    <w:rsid w:val="00023FFD"/>
    <w:rsid w:val="00025A77"/>
    <w:rsid w:val="0002656A"/>
    <w:rsid w:val="00031495"/>
    <w:rsid w:val="00032234"/>
    <w:rsid w:val="000337A3"/>
    <w:rsid w:val="00033C05"/>
    <w:rsid w:val="00034522"/>
    <w:rsid w:val="00034A63"/>
    <w:rsid w:val="000361AF"/>
    <w:rsid w:val="000369EC"/>
    <w:rsid w:val="000376C4"/>
    <w:rsid w:val="00037ABA"/>
    <w:rsid w:val="00040D34"/>
    <w:rsid w:val="00041DD4"/>
    <w:rsid w:val="00042603"/>
    <w:rsid w:val="00042875"/>
    <w:rsid w:val="00042B21"/>
    <w:rsid w:val="000437F9"/>
    <w:rsid w:val="0004561A"/>
    <w:rsid w:val="00045C4C"/>
    <w:rsid w:val="00045F16"/>
    <w:rsid w:val="000467FA"/>
    <w:rsid w:val="00051015"/>
    <w:rsid w:val="000520BB"/>
    <w:rsid w:val="000529F7"/>
    <w:rsid w:val="0005388D"/>
    <w:rsid w:val="00054D22"/>
    <w:rsid w:val="000567C3"/>
    <w:rsid w:val="00056909"/>
    <w:rsid w:val="00056B7D"/>
    <w:rsid w:val="000608A5"/>
    <w:rsid w:val="00060DF0"/>
    <w:rsid w:val="00060F65"/>
    <w:rsid w:val="0006153C"/>
    <w:rsid w:val="00062715"/>
    <w:rsid w:val="00063B25"/>
    <w:rsid w:val="00064BB0"/>
    <w:rsid w:val="000652EC"/>
    <w:rsid w:val="000670B7"/>
    <w:rsid w:val="00067FAE"/>
    <w:rsid w:val="0007107E"/>
    <w:rsid w:val="000738B2"/>
    <w:rsid w:val="00075134"/>
    <w:rsid w:val="0007572D"/>
    <w:rsid w:val="0007732E"/>
    <w:rsid w:val="00077A30"/>
    <w:rsid w:val="0008178E"/>
    <w:rsid w:val="00082CB0"/>
    <w:rsid w:val="00082E91"/>
    <w:rsid w:val="00082FAC"/>
    <w:rsid w:val="000833CA"/>
    <w:rsid w:val="00086E4D"/>
    <w:rsid w:val="000870C4"/>
    <w:rsid w:val="000872E0"/>
    <w:rsid w:val="00091188"/>
    <w:rsid w:val="000939DF"/>
    <w:rsid w:val="0009437A"/>
    <w:rsid w:val="0009477B"/>
    <w:rsid w:val="000950DF"/>
    <w:rsid w:val="000956FE"/>
    <w:rsid w:val="00095903"/>
    <w:rsid w:val="000964BF"/>
    <w:rsid w:val="000A12A3"/>
    <w:rsid w:val="000A4D2A"/>
    <w:rsid w:val="000A4FC9"/>
    <w:rsid w:val="000B0BAF"/>
    <w:rsid w:val="000B0FB2"/>
    <w:rsid w:val="000B36C6"/>
    <w:rsid w:val="000B42FE"/>
    <w:rsid w:val="000B5623"/>
    <w:rsid w:val="000B5924"/>
    <w:rsid w:val="000B713A"/>
    <w:rsid w:val="000B75A8"/>
    <w:rsid w:val="000C0C43"/>
    <w:rsid w:val="000C4745"/>
    <w:rsid w:val="000C4D32"/>
    <w:rsid w:val="000C5470"/>
    <w:rsid w:val="000C5875"/>
    <w:rsid w:val="000C5CD6"/>
    <w:rsid w:val="000C646A"/>
    <w:rsid w:val="000D086C"/>
    <w:rsid w:val="000D09C2"/>
    <w:rsid w:val="000D1974"/>
    <w:rsid w:val="000D1B3B"/>
    <w:rsid w:val="000D2ADB"/>
    <w:rsid w:val="000D52A7"/>
    <w:rsid w:val="000D54CA"/>
    <w:rsid w:val="000D5EAC"/>
    <w:rsid w:val="000E01F1"/>
    <w:rsid w:val="000E0827"/>
    <w:rsid w:val="000E09EC"/>
    <w:rsid w:val="000E0D1B"/>
    <w:rsid w:val="000E1EA5"/>
    <w:rsid w:val="000E23CE"/>
    <w:rsid w:val="000E2708"/>
    <w:rsid w:val="000E5E08"/>
    <w:rsid w:val="000E6228"/>
    <w:rsid w:val="000E6BC5"/>
    <w:rsid w:val="000E7AB2"/>
    <w:rsid w:val="000F0AB5"/>
    <w:rsid w:val="000F263A"/>
    <w:rsid w:val="000F5C13"/>
    <w:rsid w:val="000F6904"/>
    <w:rsid w:val="000F699A"/>
    <w:rsid w:val="000F6D3A"/>
    <w:rsid w:val="00100FAA"/>
    <w:rsid w:val="00101EBF"/>
    <w:rsid w:val="0010211A"/>
    <w:rsid w:val="00102A04"/>
    <w:rsid w:val="00102A9E"/>
    <w:rsid w:val="00102E3B"/>
    <w:rsid w:val="00102ED2"/>
    <w:rsid w:val="00103894"/>
    <w:rsid w:val="00104A8E"/>
    <w:rsid w:val="00107B9D"/>
    <w:rsid w:val="00110807"/>
    <w:rsid w:val="0011104F"/>
    <w:rsid w:val="001114B5"/>
    <w:rsid w:val="001123C9"/>
    <w:rsid w:val="001126D5"/>
    <w:rsid w:val="00113C94"/>
    <w:rsid w:val="00116193"/>
    <w:rsid w:val="00116831"/>
    <w:rsid w:val="0012167D"/>
    <w:rsid w:val="0012722A"/>
    <w:rsid w:val="00127BA0"/>
    <w:rsid w:val="00127CD2"/>
    <w:rsid w:val="00130595"/>
    <w:rsid w:val="001309CF"/>
    <w:rsid w:val="00133185"/>
    <w:rsid w:val="001341CD"/>
    <w:rsid w:val="0013494E"/>
    <w:rsid w:val="00136017"/>
    <w:rsid w:val="0013645A"/>
    <w:rsid w:val="001367C1"/>
    <w:rsid w:val="00136D67"/>
    <w:rsid w:val="001404D1"/>
    <w:rsid w:val="0014156D"/>
    <w:rsid w:val="0014201C"/>
    <w:rsid w:val="001425B7"/>
    <w:rsid w:val="00143F43"/>
    <w:rsid w:val="00143FB1"/>
    <w:rsid w:val="0014428C"/>
    <w:rsid w:val="001446CE"/>
    <w:rsid w:val="00146280"/>
    <w:rsid w:val="00146777"/>
    <w:rsid w:val="00153C1F"/>
    <w:rsid w:val="001540B2"/>
    <w:rsid w:val="00154B2E"/>
    <w:rsid w:val="00156299"/>
    <w:rsid w:val="00156C36"/>
    <w:rsid w:val="0015703C"/>
    <w:rsid w:val="00162351"/>
    <w:rsid w:val="00162525"/>
    <w:rsid w:val="001650D3"/>
    <w:rsid w:val="00165732"/>
    <w:rsid w:val="00165A31"/>
    <w:rsid w:val="0016601F"/>
    <w:rsid w:val="001663AF"/>
    <w:rsid w:val="00167016"/>
    <w:rsid w:val="00171A7B"/>
    <w:rsid w:val="00172594"/>
    <w:rsid w:val="00172A76"/>
    <w:rsid w:val="0017441B"/>
    <w:rsid w:val="00174EDD"/>
    <w:rsid w:val="00175030"/>
    <w:rsid w:val="001763E7"/>
    <w:rsid w:val="0017666C"/>
    <w:rsid w:val="00176D4F"/>
    <w:rsid w:val="00177788"/>
    <w:rsid w:val="00177CFF"/>
    <w:rsid w:val="0018001B"/>
    <w:rsid w:val="001809D4"/>
    <w:rsid w:val="00181358"/>
    <w:rsid w:val="0018291F"/>
    <w:rsid w:val="001839C7"/>
    <w:rsid w:val="0018490C"/>
    <w:rsid w:val="00185802"/>
    <w:rsid w:val="001860D6"/>
    <w:rsid w:val="001865E4"/>
    <w:rsid w:val="00187B65"/>
    <w:rsid w:val="00187C17"/>
    <w:rsid w:val="00190107"/>
    <w:rsid w:val="00190F78"/>
    <w:rsid w:val="00192579"/>
    <w:rsid w:val="0019337D"/>
    <w:rsid w:val="00193A23"/>
    <w:rsid w:val="001941B5"/>
    <w:rsid w:val="00194A5F"/>
    <w:rsid w:val="00195770"/>
    <w:rsid w:val="0019747B"/>
    <w:rsid w:val="001A1700"/>
    <w:rsid w:val="001A1EAE"/>
    <w:rsid w:val="001A243A"/>
    <w:rsid w:val="001A2661"/>
    <w:rsid w:val="001A39FB"/>
    <w:rsid w:val="001A481B"/>
    <w:rsid w:val="001A49D7"/>
    <w:rsid w:val="001A612D"/>
    <w:rsid w:val="001A7D3B"/>
    <w:rsid w:val="001B0707"/>
    <w:rsid w:val="001B4661"/>
    <w:rsid w:val="001B6B33"/>
    <w:rsid w:val="001B78AC"/>
    <w:rsid w:val="001B7A33"/>
    <w:rsid w:val="001C0166"/>
    <w:rsid w:val="001C1519"/>
    <w:rsid w:val="001C16B3"/>
    <w:rsid w:val="001C2DA3"/>
    <w:rsid w:val="001C45D9"/>
    <w:rsid w:val="001C4F3A"/>
    <w:rsid w:val="001C562C"/>
    <w:rsid w:val="001C5DEF"/>
    <w:rsid w:val="001C6D32"/>
    <w:rsid w:val="001C768A"/>
    <w:rsid w:val="001D00F5"/>
    <w:rsid w:val="001D1848"/>
    <w:rsid w:val="001D4140"/>
    <w:rsid w:val="001D45C8"/>
    <w:rsid w:val="001D4BA9"/>
    <w:rsid w:val="001D5537"/>
    <w:rsid w:val="001D600E"/>
    <w:rsid w:val="001D67BB"/>
    <w:rsid w:val="001E117A"/>
    <w:rsid w:val="001E283F"/>
    <w:rsid w:val="001E41EB"/>
    <w:rsid w:val="001E4ABF"/>
    <w:rsid w:val="001E5F97"/>
    <w:rsid w:val="001E60FF"/>
    <w:rsid w:val="001E67AB"/>
    <w:rsid w:val="001E7528"/>
    <w:rsid w:val="001F0356"/>
    <w:rsid w:val="001F08A3"/>
    <w:rsid w:val="001F0F7F"/>
    <w:rsid w:val="001F1480"/>
    <w:rsid w:val="001F1EAD"/>
    <w:rsid w:val="001F2023"/>
    <w:rsid w:val="001F2557"/>
    <w:rsid w:val="001F2CF6"/>
    <w:rsid w:val="001F56BC"/>
    <w:rsid w:val="001F5944"/>
    <w:rsid w:val="001F7C72"/>
    <w:rsid w:val="00200317"/>
    <w:rsid w:val="00200BD6"/>
    <w:rsid w:val="00202EB5"/>
    <w:rsid w:val="00203707"/>
    <w:rsid w:val="0020387C"/>
    <w:rsid w:val="00203C2F"/>
    <w:rsid w:val="002050A1"/>
    <w:rsid w:val="002056E2"/>
    <w:rsid w:val="00207353"/>
    <w:rsid w:val="0021009F"/>
    <w:rsid w:val="00212D15"/>
    <w:rsid w:val="00212D3C"/>
    <w:rsid w:val="00213CE7"/>
    <w:rsid w:val="00213FFD"/>
    <w:rsid w:val="00216745"/>
    <w:rsid w:val="0021726B"/>
    <w:rsid w:val="00220F2F"/>
    <w:rsid w:val="0022103D"/>
    <w:rsid w:val="002212B1"/>
    <w:rsid w:val="002223F0"/>
    <w:rsid w:val="00222871"/>
    <w:rsid w:val="002239AC"/>
    <w:rsid w:val="00223CF1"/>
    <w:rsid w:val="00223F83"/>
    <w:rsid w:val="0022600B"/>
    <w:rsid w:val="00226092"/>
    <w:rsid w:val="00226F00"/>
    <w:rsid w:val="0022778C"/>
    <w:rsid w:val="00227AEA"/>
    <w:rsid w:val="0023069A"/>
    <w:rsid w:val="00230F73"/>
    <w:rsid w:val="00231871"/>
    <w:rsid w:val="00233F24"/>
    <w:rsid w:val="00235278"/>
    <w:rsid w:val="00235EF2"/>
    <w:rsid w:val="00236241"/>
    <w:rsid w:val="0023759A"/>
    <w:rsid w:val="00237E91"/>
    <w:rsid w:val="002407EF"/>
    <w:rsid w:val="00241523"/>
    <w:rsid w:val="00241F21"/>
    <w:rsid w:val="00242E7C"/>
    <w:rsid w:val="00243460"/>
    <w:rsid w:val="00244785"/>
    <w:rsid w:val="0024559B"/>
    <w:rsid w:val="00245D54"/>
    <w:rsid w:val="00246A3D"/>
    <w:rsid w:val="00247DA8"/>
    <w:rsid w:val="00250E76"/>
    <w:rsid w:val="0025797A"/>
    <w:rsid w:val="00260A5C"/>
    <w:rsid w:val="002617CF"/>
    <w:rsid w:val="0026198F"/>
    <w:rsid w:val="00262A45"/>
    <w:rsid w:val="00263616"/>
    <w:rsid w:val="0026372E"/>
    <w:rsid w:val="002642F7"/>
    <w:rsid w:val="00264DAE"/>
    <w:rsid w:val="00265B73"/>
    <w:rsid w:val="00266148"/>
    <w:rsid w:val="002664BE"/>
    <w:rsid w:val="00270059"/>
    <w:rsid w:val="0027324C"/>
    <w:rsid w:val="00274AD2"/>
    <w:rsid w:val="0027566D"/>
    <w:rsid w:val="002757EA"/>
    <w:rsid w:val="00275990"/>
    <w:rsid w:val="00280B3E"/>
    <w:rsid w:val="00280D7A"/>
    <w:rsid w:val="002816AD"/>
    <w:rsid w:val="00284265"/>
    <w:rsid w:val="00284576"/>
    <w:rsid w:val="00284A4E"/>
    <w:rsid w:val="00285983"/>
    <w:rsid w:val="00286581"/>
    <w:rsid w:val="00286B95"/>
    <w:rsid w:val="00286EDC"/>
    <w:rsid w:val="00290616"/>
    <w:rsid w:val="00290B59"/>
    <w:rsid w:val="00290EF7"/>
    <w:rsid w:val="00291859"/>
    <w:rsid w:val="002920F6"/>
    <w:rsid w:val="00292A2E"/>
    <w:rsid w:val="0029353C"/>
    <w:rsid w:val="00293EEE"/>
    <w:rsid w:val="00295C8A"/>
    <w:rsid w:val="0029667B"/>
    <w:rsid w:val="0029721B"/>
    <w:rsid w:val="002A0F75"/>
    <w:rsid w:val="002A1063"/>
    <w:rsid w:val="002A2256"/>
    <w:rsid w:val="002A495A"/>
    <w:rsid w:val="002A6965"/>
    <w:rsid w:val="002A77D4"/>
    <w:rsid w:val="002B186C"/>
    <w:rsid w:val="002B2834"/>
    <w:rsid w:val="002B3698"/>
    <w:rsid w:val="002B4D41"/>
    <w:rsid w:val="002B509C"/>
    <w:rsid w:val="002B57B9"/>
    <w:rsid w:val="002B5949"/>
    <w:rsid w:val="002B6C7F"/>
    <w:rsid w:val="002B71A3"/>
    <w:rsid w:val="002B73A1"/>
    <w:rsid w:val="002B7979"/>
    <w:rsid w:val="002C04EB"/>
    <w:rsid w:val="002C1214"/>
    <w:rsid w:val="002C15CE"/>
    <w:rsid w:val="002C23BA"/>
    <w:rsid w:val="002C3C82"/>
    <w:rsid w:val="002C4BED"/>
    <w:rsid w:val="002C524C"/>
    <w:rsid w:val="002C5582"/>
    <w:rsid w:val="002C6B05"/>
    <w:rsid w:val="002C6E5E"/>
    <w:rsid w:val="002C7222"/>
    <w:rsid w:val="002C74FD"/>
    <w:rsid w:val="002C7F2F"/>
    <w:rsid w:val="002D0229"/>
    <w:rsid w:val="002D0C2E"/>
    <w:rsid w:val="002D23AB"/>
    <w:rsid w:val="002D2F82"/>
    <w:rsid w:val="002D43E9"/>
    <w:rsid w:val="002D547A"/>
    <w:rsid w:val="002D5562"/>
    <w:rsid w:val="002D65C3"/>
    <w:rsid w:val="002D6C8C"/>
    <w:rsid w:val="002D7088"/>
    <w:rsid w:val="002D7106"/>
    <w:rsid w:val="002E0674"/>
    <w:rsid w:val="002E0F1A"/>
    <w:rsid w:val="002E1630"/>
    <w:rsid w:val="002E1EE0"/>
    <w:rsid w:val="002E4261"/>
    <w:rsid w:val="002E5811"/>
    <w:rsid w:val="002E6506"/>
    <w:rsid w:val="002E75E9"/>
    <w:rsid w:val="002E7C54"/>
    <w:rsid w:val="002F2590"/>
    <w:rsid w:val="002F32FB"/>
    <w:rsid w:val="002F3419"/>
    <w:rsid w:val="002F5E72"/>
    <w:rsid w:val="002F7492"/>
    <w:rsid w:val="00300DAF"/>
    <w:rsid w:val="00301514"/>
    <w:rsid w:val="003022C3"/>
    <w:rsid w:val="003029A9"/>
    <w:rsid w:val="0030413E"/>
    <w:rsid w:val="00306508"/>
    <w:rsid w:val="0031120E"/>
    <w:rsid w:val="00312813"/>
    <w:rsid w:val="0031346C"/>
    <w:rsid w:val="00313FE2"/>
    <w:rsid w:val="00315748"/>
    <w:rsid w:val="003173BD"/>
    <w:rsid w:val="00317660"/>
    <w:rsid w:val="003178E1"/>
    <w:rsid w:val="00317A83"/>
    <w:rsid w:val="00322451"/>
    <w:rsid w:val="00325563"/>
    <w:rsid w:val="00327406"/>
    <w:rsid w:val="0033081B"/>
    <w:rsid w:val="003317E3"/>
    <w:rsid w:val="00332B9C"/>
    <w:rsid w:val="0033325C"/>
    <w:rsid w:val="00334D79"/>
    <w:rsid w:val="00341860"/>
    <w:rsid w:val="003418C7"/>
    <w:rsid w:val="00341BE7"/>
    <w:rsid w:val="003442F8"/>
    <w:rsid w:val="003469A6"/>
    <w:rsid w:val="00350550"/>
    <w:rsid w:val="00350B47"/>
    <w:rsid w:val="00350D34"/>
    <w:rsid w:val="00351FAA"/>
    <w:rsid w:val="0035229F"/>
    <w:rsid w:val="003542B0"/>
    <w:rsid w:val="003550D0"/>
    <w:rsid w:val="00356614"/>
    <w:rsid w:val="00360EF3"/>
    <w:rsid w:val="0036169A"/>
    <w:rsid w:val="003622D8"/>
    <w:rsid w:val="00362FD8"/>
    <w:rsid w:val="003636B3"/>
    <w:rsid w:val="00364828"/>
    <w:rsid w:val="003679D6"/>
    <w:rsid w:val="00367AE8"/>
    <w:rsid w:val="0037181B"/>
    <w:rsid w:val="003729F4"/>
    <w:rsid w:val="00374B09"/>
    <w:rsid w:val="00375E46"/>
    <w:rsid w:val="00376982"/>
    <w:rsid w:val="00377F19"/>
    <w:rsid w:val="0038072D"/>
    <w:rsid w:val="00382EC6"/>
    <w:rsid w:val="003832AA"/>
    <w:rsid w:val="00383843"/>
    <w:rsid w:val="00383FBF"/>
    <w:rsid w:val="003840F8"/>
    <w:rsid w:val="00384467"/>
    <w:rsid w:val="00384C45"/>
    <w:rsid w:val="00385269"/>
    <w:rsid w:val="00385D18"/>
    <w:rsid w:val="00391498"/>
    <w:rsid w:val="003914A0"/>
    <w:rsid w:val="00391F4B"/>
    <w:rsid w:val="003929AC"/>
    <w:rsid w:val="00394844"/>
    <w:rsid w:val="003961A9"/>
    <w:rsid w:val="0039637F"/>
    <w:rsid w:val="0039638A"/>
    <w:rsid w:val="00396901"/>
    <w:rsid w:val="00396B78"/>
    <w:rsid w:val="003A15C5"/>
    <w:rsid w:val="003A1F45"/>
    <w:rsid w:val="003A24A5"/>
    <w:rsid w:val="003A349F"/>
    <w:rsid w:val="003A45CB"/>
    <w:rsid w:val="003A4DB3"/>
    <w:rsid w:val="003A5C5A"/>
    <w:rsid w:val="003A68C1"/>
    <w:rsid w:val="003A6E01"/>
    <w:rsid w:val="003B0469"/>
    <w:rsid w:val="003B0513"/>
    <w:rsid w:val="003B191C"/>
    <w:rsid w:val="003B28E8"/>
    <w:rsid w:val="003B47FA"/>
    <w:rsid w:val="003B5898"/>
    <w:rsid w:val="003B7221"/>
    <w:rsid w:val="003C15D6"/>
    <w:rsid w:val="003C56DE"/>
    <w:rsid w:val="003C5CD0"/>
    <w:rsid w:val="003C5D6B"/>
    <w:rsid w:val="003D1062"/>
    <w:rsid w:val="003D1765"/>
    <w:rsid w:val="003D2373"/>
    <w:rsid w:val="003D33DE"/>
    <w:rsid w:val="003D38B7"/>
    <w:rsid w:val="003D3E94"/>
    <w:rsid w:val="003D4DAE"/>
    <w:rsid w:val="003D6054"/>
    <w:rsid w:val="003D71F6"/>
    <w:rsid w:val="003D7C01"/>
    <w:rsid w:val="003E053D"/>
    <w:rsid w:val="003E163C"/>
    <w:rsid w:val="003E1C49"/>
    <w:rsid w:val="003E4039"/>
    <w:rsid w:val="003E5127"/>
    <w:rsid w:val="003E637C"/>
    <w:rsid w:val="003E6965"/>
    <w:rsid w:val="003E6C7B"/>
    <w:rsid w:val="003E7029"/>
    <w:rsid w:val="003E75CD"/>
    <w:rsid w:val="003E79A6"/>
    <w:rsid w:val="003F0040"/>
    <w:rsid w:val="003F0BCC"/>
    <w:rsid w:val="003F155D"/>
    <w:rsid w:val="003F1E3C"/>
    <w:rsid w:val="003F216F"/>
    <w:rsid w:val="003F2F1C"/>
    <w:rsid w:val="003F61AA"/>
    <w:rsid w:val="003F7287"/>
    <w:rsid w:val="003F7E15"/>
    <w:rsid w:val="00401A20"/>
    <w:rsid w:val="004032FD"/>
    <w:rsid w:val="00406323"/>
    <w:rsid w:val="00406907"/>
    <w:rsid w:val="00407F94"/>
    <w:rsid w:val="00410FDA"/>
    <w:rsid w:val="00412196"/>
    <w:rsid w:val="0041220E"/>
    <w:rsid w:val="004146EA"/>
    <w:rsid w:val="00414D2A"/>
    <w:rsid w:val="00414D2B"/>
    <w:rsid w:val="00414FE3"/>
    <w:rsid w:val="0041520D"/>
    <w:rsid w:val="004169F2"/>
    <w:rsid w:val="004171BC"/>
    <w:rsid w:val="00420A27"/>
    <w:rsid w:val="00420AAD"/>
    <w:rsid w:val="0042202B"/>
    <w:rsid w:val="004220F9"/>
    <w:rsid w:val="004222C4"/>
    <w:rsid w:val="00423E9A"/>
    <w:rsid w:val="00424F3F"/>
    <w:rsid w:val="00425AA1"/>
    <w:rsid w:val="004262A6"/>
    <w:rsid w:val="00426362"/>
    <w:rsid w:val="004265A8"/>
    <w:rsid w:val="0042696B"/>
    <w:rsid w:val="0043155F"/>
    <w:rsid w:val="004315B5"/>
    <w:rsid w:val="004322B3"/>
    <w:rsid w:val="004322F4"/>
    <w:rsid w:val="0043280B"/>
    <w:rsid w:val="00433489"/>
    <w:rsid w:val="00434449"/>
    <w:rsid w:val="00437379"/>
    <w:rsid w:val="00437F99"/>
    <w:rsid w:val="004406B9"/>
    <w:rsid w:val="00440FFE"/>
    <w:rsid w:val="00441245"/>
    <w:rsid w:val="004422F0"/>
    <w:rsid w:val="00442B5E"/>
    <w:rsid w:val="00455427"/>
    <w:rsid w:val="00455495"/>
    <w:rsid w:val="004555D1"/>
    <w:rsid w:val="004564D3"/>
    <w:rsid w:val="0045690B"/>
    <w:rsid w:val="00457D11"/>
    <w:rsid w:val="00460A6E"/>
    <w:rsid w:val="004612FA"/>
    <w:rsid w:val="00462759"/>
    <w:rsid w:val="004645A6"/>
    <w:rsid w:val="004660CB"/>
    <w:rsid w:val="0047059E"/>
    <w:rsid w:val="00471098"/>
    <w:rsid w:val="00474889"/>
    <w:rsid w:val="0047523D"/>
    <w:rsid w:val="00475A7A"/>
    <w:rsid w:val="00475FD2"/>
    <w:rsid w:val="00477095"/>
    <w:rsid w:val="004802EB"/>
    <w:rsid w:val="00481403"/>
    <w:rsid w:val="00482080"/>
    <w:rsid w:val="004825B0"/>
    <w:rsid w:val="00482ED6"/>
    <w:rsid w:val="004831E1"/>
    <w:rsid w:val="00483F24"/>
    <w:rsid w:val="00486B3A"/>
    <w:rsid w:val="00487A90"/>
    <w:rsid w:val="0049015F"/>
    <w:rsid w:val="00491EFF"/>
    <w:rsid w:val="004933F6"/>
    <w:rsid w:val="00493537"/>
    <w:rsid w:val="004942DB"/>
    <w:rsid w:val="00496810"/>
    <w:rsid w:val="00497AD0"/>
    <w:rsid w:val="004A0884"/>
    <w:rsid w:val="004A0C7E"/>
    <w:rsid w:val="004A1B16"/>
    <w:rsid w:val="004A1EDD"/>
    <w:rsid w:val="004A2C1D"/>
    <w:rsid w:val="004A3DE9"/>
    <w:rsid w:val="004A5649"/>
    <w:rsid w:val="004A67D3"/>
    <w:rsid w:val="004A7F5F"/>
    <w:rsid w:val="004B1736"/>
    <w:rsid w:val="004B2B3C"/>
    <w:rsid w:val="004B4C7C"/>
    <w:rsid w:val="004B4FA6"/>
    <w:rsid w:val="004B61FA"/>
    <w:rsid w:val="004B73C6"/>
    <w:rsid w:val="004B7EB5"/>
    <w:rsid w:val="004C0242"/>
    <w:rsid w:val="004C0CDA"/>
    <w:rsid w:val="004C3E4A"/>
    <w:rsid w:val="004C57FC"/>
    <w:rsid w:val="004C58E9"/>
    <w:rsid w:val="004C5AB1"/>
    <w:rsid w:val="004C622B"/>
    <w:rsid w:val="004C7940"/>
    <w:rsid w:val="004D0051"/>
    <w:rsid w:val="004D0340"/>
    <w:rsid w:val="004D052C"/>
    <w:rsid w:val="004D10D5"/>
    <w:rsid w:val="004D1582"/>
    <w:rsid w:val="004D1EBA"/>
    <w:rsid w:val="004D1F12"/>
    <w:rsid w:val="004D23F5"/>
    <w:rsid w:val="004D2967"/>
    <w:rsid w:val="004D4B5D"/>
    <w:rsid w:val="004D516A"/>
    <w:rsid w:val="004D5281"/>
    <w:rsid w:val="004D6985"/>
    <w:rsid w:val="004D69E0"/>
    <w:rsid w:val="004E14FA"/>
    <w:rsid w:val="004E29E0"/>
    <w:rsid w:val="004E7066"/>
    <w:rsid w:val="004F0B15"/>
    <w:rsid w:val="004F2051"/>
    <w:rsid w:val="004F2C60"/>
    <w:rsid w:val="004F2E69"/>
    <w:rsid w:val="004F47EB"/>
    <w:rsid w:val="004F7AD6"/>
    <w:rsid w:val="00500025"/>
    <w:rsid w:val="0050287D"/>
    <w:rsid w:val="00503B68"/>
    <w:rsid w:val="005057F7"/>
    <w:rsid w:val="00506424"/>
    <w:rsid w:val="005100F6"/>
    <w:rsid w:val="00510435"/>
    <w:rsid w:val="005115A3"/>
    <w:rsid w:val="00511804"/>
    <w:rsid w:val="00511851"/>
    <w:rsid w:val="005121C3"/>
    <w:rsid w:val="00513884"/>
    <w:rsid w:val="00513A6F"/>
    <w:rsid w:val="005165EA"/>
    <w:rsid w:val="005168B4"/>
    <w:rsid w:val="00520CC6"/>
    <w:rsid w:val="00522341"/>
    <w:rsid w:val="00522432"/>
    <w:rsid w:val="005224C6"/>
    <w:rsid w:val="00522EB4"/>
    <w:rsid w:val="00523DB2"/>
    <w:rsid w:val="0052507A"/>
    <w:rsid w:val="0052722E"/>
    <w:rsid w:val="005277AC"/>
    <w:rsid w:val="005314E8"/>
    <w:rsid w:val="0053305B"/>
    <w:rsid w:val="005345D9"/>
    <w:rsid w:val="00536A6F"/>
    <w:rsid w:val="00536FFE"/>
    <w:rsid w:val="005371CC"/>
    <w:rsid w:val="00541D88"/>
    <w:rsid w:val="00541E56"/>
    <w:rsid w:val="00542D1D"/>
    <w:rsid w:val="00542D67"/>
    <w:rsid w:val="0054459A"/>
    <w:rsid w:val="00547505"/>
    <w:rsid w:val="00547672"/>
    <w:rsid w:val="0055239C"/>
    <w:rsid w:val="00552536"/>
    <w:rsid w:val="00554ECC"/>
    <w:rsid w:val="005553C9"/>
    <w:rsid w:val="00560467"/>
    <w:rsid w:val="00560484"/>
    <w:rsid w:val="00562E49"/>
    <w:rsid w:val="00563071"/>
    <w:rsid w:val="0056365F"/>
    <w:rsid w:val="00563C5A"/>
    <w:rsid w:val="00564C8E"/>
    <w:rsid w:val="00564EEC"/>
    <w:rsid w:val="005675D7"/>
    <w:rsid w:val="0056786B"/>
    <w:rsid w:val="00570D00"/>
    <w:rsid w:val="005720A9"/>
    <w:rsid w:val="00572DBC"/>
    <w:rsid w:val="005755E1"/>
    <w:rsid w:val="00575A5C"/>
    <w:rsid w:val="005769C5"/>
    <w:rsid w:val="00577197"/>
    <w:rsid w:val="00577A87"/>
    <w:rsid w:val="0058055B"/>
    <w:rsid w:val="00582B7C"/>
    <w:rsid w:val="00582C1A"/>
    <w:rsid w:val="00583756"/>
    <w:rsid w:val="0058387F"/>
    <w:rsid w:val="00583E05"/>
    <w:rsid w:val="00585229"/>
    <w:rsid w:val="0058638B"/>
    <w:rsid w:val="00586A3B"/>
    <w:rsid w:val="00587574"/>
    <w:rsid w:val="005878A5"/>
    <w:rsid w:val="00590DE0"/>
    <w:rsid w:val="00591311"/>
    <w:rsid w:val="00592182"/>
    <w:rsid w:val="00592B8A"/>
    <w:rsid w:val="005935BD"/>
    <w:rsid w:val="00594498"/>
    <w:rsid w:val="00595337"/>
    <w:rsid w:val="0059687F"/>
    <w:rsid w:val="00596B6C"/>
    <w:rsid w:val="005A0EB8"/>
    <w:rsid w:val="005A14E9"/>
    <w:rsid w:val="005A2051"/>
    <w:rsid w:val="005A2717"/>
    <w:rsid w:val="005A2E39"/>
    <w:rsid w:val="005A5649"/>
    <w:rsid w:val="005A6B1D"/>
    <w:rsid w:val="005A6F89"/>
    <w:rsid w:val="005A7D0E"/>
    <w:rsid w:val="005B0007"/>
    <w:rsid w:val="005B25E0"/>
    <w:rsid w:val="005B2C5A"/>
    <w:rsid w:val="005B4584"/>
    <w:rsid w:val="005B4AA7"/>
    <w:rsid w:val="005B79D5"/>
    <w:rsid w:val="005C13D5"/>
    <w:rsid w:val="005C18AB"/>
    <w:rsid w:val="005C1A3E"/>
    <w:rsid w:val="005C2074"/>
    <w:rsid w:val="005C405B"/>
    <w:rsid w:val="005C4F8B"/>
    <w:rsid w:val="005C4FE8"/>
    <w:rsid w:val="005C7555"/>
    <w:rsid w:val="005D0C81"/>
    <w:rsid w:val="005D21DE"/>
    <w:rsid w:val="005D32F6"/>
    <w:rsid w:val="005D45B3"/>
    <w:rsid w:val="005D68BC"/>
    <w:rsid w:val="005D6CC6"/>
    <w:rsid w:val="005D6EC4"/>
    <w:rsid w:val="005D797B"/>
    <w:rsid w:val="005E2673"/>
    <w:rsid w:val="005E2E11"/>
    <w:rsid w:val="005E391F"/>
    <w:rsid w:val="005E4220"/>
    <w:rsid w:val="005E42B4"/>
    <w:rsid w:val="005E495D"/>
    <w:rsid w:val="005E5178"/>
    <w:rsid w:val="005E62F9"/>
    <w:rsid w:val="005E77AC"/>
    <w:rsid w:val="005E7E8D"/>
    <w:rsid w:val="005F0E8C"/>
    <w:rsid w:val="005F12AC"/>
    <w:rsid w:val="005F1B6D"/>
    <w:rsid w:val="005F1CC8"/>
    <w:rsid w:val="005F1D25"/>
    <w:rsid w:val="005F3F19"/>
    <w:rsid w:val="005F4443"/>
    <w:rsid w:val="005F5704"/>
    <w:rsid w:val="005F58D9"/>
    <w:rsid w:val="005F59DD"/>
    <w:rsid w:val="005F75C8"/>
    <w:rsid w:val="005F7908"/>
    <w:rsid w:val="00600038"/>
    <w:rsid w:val="00600251"/>
    <w:rsid w:val="00600385"/>
    <w:rsid w:val="00601E7A"/>
    <w:rsid w:val="00601FA1"/>
    <w:rsid w:val="006021E8"/>
    <w:rsid w:val="0060235B"/>
    <w:rsid w:val="006035CC"/>
    <w:rsid w:val="006042FB"/>
    <w:rsid w:val="00604572"/>
    <w:rsid w:val="006047E2"/>
    <w:rsid w:val="0060752A"/>
    <w:rsid w:val="0060787D"/>
    <w:rsid w:val="00610FB4"/>
    <w:rsid w:val="0061224A"/>
    <w:rsid w:val="00612CCD"/>
    <w:rsid w:val="00613604"/>
    <w:rsid w:val="0061389C"/>
    <w:rsid w:val="006153F3"/>
    <w:rsid w:val="00615D0B"/>
    <w:rsid w:val="00616B85"/>
    <w:rsid w:val="00616F15"/>
    <w:rsid w:val="006176A7"/>
    <w:rsid w:val="00617B8F"/>
    <w:rsid w:val="00620119"/>
    <w:rsid w:val="00620620"/>
    <w:rsid w:val="0062077D"/>
    <w:rsid w:val="00620AE3"/>
    <w:rsid w:val="0062205F"/>
    <w:rsid w:val="00623859"/>
    <w:rsid w:val="006240EA"/>
    <w:rsid w:val="006250BF"/>
    <w:rsid w:val="006301AE"/>
    <w:rsid w:val="00630FB7"/>
    <w:rsid w:val="0063158D"/>
    <w:rsid w:val="00631EA7"/>
    <w:rsid w:val="0063201E"/>
    <w:rsid w:val="0063215A"/>
    <w:rsid w:val="006324E5"/>
    <w:rsid w:val="006359D1"/>
    <w:rsid w:val="00641143"/>
    <w:rsid w:val="006421E9"/>
    <w:rsid w:val="00643FCF"/>
    <w:rsid w:val="00644F20"/>
    <w:rsid w:val="006510AA"/>
    <w:rsid w:val="00651252"/>
    <w:rsid w:val="006520A7"/>
    <w:rsid w:val="00652DBD"/>
    <w:rsid w:val="006556BB"/>
    <w:rsid w:val="00656ABA"/>
    <w:rsid w:val="006571CD"/>
    <w:rsid w:val="00660E60"/>
    <w:rsid w:val="006614D4"/>
    <w:rsid w:val="00662FB3"/>
    <w:rsid w:val="0066356A"/>
    <w:rsid w:val="006645C8"/>
    <w:rsid w:val="006650DF"/>
    <w:rsid w:val="00665352"/>
    <w:rsid w:val="0066538E"/>
    <w:rsid w:val="006661E7"/>
    <w:rsid w:val="00666EF2"/>
    <w:rsid w:val="00666FE9"/>
    <w:rsid w:val="00667D30"/>
    <w:rsid w:val="00671079"/>
    <w:rsid w:val="00672CD9"/>
    <w:rsid w:val="006741A7"/>
    <w:rsid w:val="006747FD"/>
    <w:rsid w:val="00674DA2"/>
    <w:rsid w:val="0067656D"/>
    <w:rsid w:val="006802DC"/>
    <w:rsid w:val="006806EF"/>
    <w:rsid w:val="00680D73"/>
    <w:rsid w:val="00681B7A"/>
    <w:rsid w:val="00683488"/>
    <w:rsid w:val="00683A81"/>
    <w:rsid w:val="006840A6"/>
    <w:rsid w:val="00686499"/>
    <w:rsid w:val="006864E5"/>
    <w:rsid w:val="006875DA"/>
    <w:rsid w:val="00687F2A"/>
    <w:rsid w:val="006904F7"/>
    <w:rsid w:val="00690689"/>
    <w:rsid w:val="00690BA7"/>
    <w:rsid w:val="00690D1B"/>
    <w:rsid w:val="006910AB"/>
    <w:rsid w:val="0069184E"/>
    <w:rsid w:val="00692047"/>
    <w:rsid w:val="006931F7"/>
    <w:rsid w:val="006933AB"/>
    <w:rsid w:val="00693D7A"/>
    <w:rsid w:val="006967C2"/>
    <w:rsid w:val="0069751E"/>
    <w:rsid w:val="006A08D5"/>
    <w:rsid w:val="006A2F25"/>
    <w:rsid w:val="006A357C"/>
    <w:rsid w:val="006A37E2"/>
    <w:rsid w:val="006A7515"/>
    <w:rsid w:val="006A7596"/>
    <w:rsid w:val="006B0D05"/>
    <w:rsid w:val="006B0D39"/>
    <w:rsid w:val="006B105D"/>
    <w:rsid w:val="006B11EB"/>
    <w:rsid w:val="006B13BD"/>
    <w:rsid w:val="006B1413"/>
    <w:rsid w:val="006B2596"/>
    <w:rsid w:val="006B3F48"/>
    <w:rsid w:val="006B4AD0"/>
    <w:rsid w:val="006B5036"/>
    <w:rsid w:val="006B6870"/>
    <w:rsid w:val="006B6F9D"/>
    <w:rsid w:val="006B764B"/>
    <w:rsid w:val="006C03B6"/>
    <w:rsid w:val="006C075D"/>
    <w:rsid w:val="006C0A59"/>
    <w:rsid w:val="006C10A2"/>
    <w:rsid w:val="006C1D64"/>
    <w:rsid w:val="006C249E"/>
    <w:rsid w:val="006C3423"/>
    <w:rsid w:val="006C3CDC"/>
    <w:rsid w:val="006C584C"/>
    <w:rsid w:val="006C632D"/>
    <w:rsid w:val="006C6C9A"/>
    <w:rsid w:val="006C7519"/>
    <w:rsid w:val="006C7751"/>
    <w:rsid w:val="006C7FA7"/>
    <w:rsid w:val="006D074D"/>
    <w:rsid w:val="006D0757"/>
    <w:rsid w:val="006D20CD"/>
    <w:rsid w:val="006D537C"/>
    <w:rsid w:val="006D5413"/>
    <w:rsid w:val="006D5A04"/>
    <w:rsid w:val="006D6690"/>
    <w:rsid w:val="006D6D32"/>
    <w:rsid w:val="006E1574"/>
    <w:rsid w:val="006E167B"/>
    <w:rsid w:val="006E2866"/>
    <w:rsid w:val="006E3C9C"/>
    <w:rsid w:val="006E4035"/>
    <w:rsid w:val="006E47A7"/>
    <w:rsid w:val="006E65A6"/>
    <w:rsid w:val="006E6C3B"/>
    <w:rsid w:val="006F33F3"/>
    <w:rsid w:val="006F3980"/>
    <w:rsid w:val="006F7EF4"/>
    <w:rsid w:val="00701621"/>
    <w:rsid w:val="00701F0B"/>
    <w:rsid w:val="00702980"/>
    <w:rsid w:val="00703140"/>
    <w:rsid w:val="007037F4"/>
    <w:rsid w:val="00703846"/>
    <w:rsid w:val="00703949"/>
    <w:rsid w:val="007046DD"/>
    <w:rsid w:val="00704B18"/>
    <w:rsid w:val="00704D04"/>
    <w:rsid w:val="00706B87"/>
    <w:rsid w:val="00707AB2"/>
    <w:rsid w:val="007120E1"/>
    <w:rsid w:val="00712A31"/>
    <w:rsid w:val="00713098"/>
    <w:rsid w:val="0071373D"/>
    <w:rsid w:val="00713DDE"/>
    <w:rsid w:val="007144AB"/>
    <w:rsid w:val="007166D8"/>
    <w:rsid w:val="00716A5B"/>
    <w:rsid w:val="00716C1E"/>
    <w:rsid w:val="007178C8"/>
    <w:rsid w:val="00717B8C"/>
    <w:rsid w:val="00717F15"/>
    <w:rsid w:val="007202C1"/>
    <w:rsid w:val="007208A9"/>
    <w:rsid w:val="00720F49"/>
    <w:rsid w:val="0072686C"/>
    <w:rsid w:val="007273D6"/>
    <w:rsid w:val="00730209"/>
    <w:rsid w:val="00730D6E"/>
    <w:rsid w:val="007324CF"/>
    <w:rsid w:val="00732D04"/>
    <w:rsid w:val="00735F1B"/>
    <w:rsid w:val="00736B87"/>
    <w:rsid w:val="007402C2"/>
    <w:rsid w:val="00740917"/>
    <w:rsid w:val="00741C12"/>
    <w:rsid w:val="00743021"/>
    <w:rsid w:val="00744223"/>
    <w:rsid w:val="00744C09"/>
    <w:rsid w:val="00745F24"/>
    <w:rsid w:val="007460B7"/>
    <w:rsid w:val="00746ED4"/>
    <w:rsid w:val="0074739D"/>
    <w:rsid w:val="00747D64"/>
    <w:rsid w:val="00750356"/>
    <w:rsid w:val="00752073"/>
    <w:rsid w:val="00752DD2"/>
    <w:rsid w:val="0075327D"/>
    <w:rsid w:val="00756F5F"/>
    <w:rsid w:val="00757CAD"/>
    <w:rsid w:val="0076085C"/>
    <w:rsid w:val="00760907"/>
    <w:rsid w:val="00761092"/>
    <w:rsid w:val="0076121C"/>
    <w:rsid w:val="0076279E"/>
    <w:rsid w:val="00763483"/>
    <w:rsid w:val="0076506C"/>
    <w:rsid w:val="00765F43"/>
    <w:rsid w:val="00766C15"/>
    <w:rsid w:val="007672BD"/>
    <w:rsid w:val="00767426"/>
    <w:rsid w:val="007700E7"/>
    <w:rsid w:val="00770567"/>
    <w:rsid w:val="0077087A"/>
    <w:rsid w:val="007733FD"/>
    <w:rsid w:val="007740A2"/>
    <w:rsid w:val="00775CBA"/>
    <w:rsid w:val="007804D3"/>
    <w:rsid w:val="00782882"/>
    <w:rsid w:val="007839DF"/>
    <w:rsid w:val="007840DF"/>
    <w:rsid w:val="00784613"/>
    <w:rsid w:val="00785214"/>
    <w:rsid w:val="007853E4"/>
    <w:rsid w:val="00785684"/>
    <w:rsid w:val="00786727"/>
    <w:rsid w:val="00786A22"/>
    <w:rsid w:val="007914B2"/>
    <w:rsid w:val="00791F99"/>
    <w:rsid w:val="00794EC2"/>
    <w:rsid w:val="00795817"/>
    <w:rsid w:val="00796B1B"/>
    <w:rsid w:val="007A12D6"/>
    <w:rsid w:val="007A1647"/>
    <w:rsid w:val="007A18CE"/>
    <w:rsid w:val="007A1B1C"/>
    <w:rsid w:val="007A2CBB"/>
    <w:rsid w:val="007B14E1"/>
    <w:rsid w:val="007B1A5A"/>
    <w:rsid w:val="007B1CB2"/>
    <w:rsid w:val="007B1FFC"/>
    <w:rsid w:val="007B24B3"/>
    <w:rsid w:val="007B24CF"/>
    <w:rsid w:val="007B2F59"/>
    <w:rsid w:val="007B310F"/>
    <w:rsid w:val="007B3533"/>
    <w:rsid w:val="007B5A05"/>
    <w:rsid w:val="007B6091"/>
    <w:rsid w:val="007B6FC8"/>
    <w:rsid w:val="007B77B5"/>
    <w:rsid w:val="007B7E7C"/>
    <w:rsid w:val="007C0DAE"/>
    <w:rsid w:val="007C1265"/>
    <w:rsid w:val="007C25AA"/>
    <w:rsid w:val="007C4835"/>
    <w:rsid w:val="007C5464"/>
    <w:rsid w:val="007C5786"/>
    <w:rsid w:val="007C5905"/>
    <w:rsid w:val="007C5BA0"/>
    <w:rsid w:val="007C67A2"/>
    <w:rsid w:val="007C734B"/>
    <w:rsid w:val="007C777B"/>
    <w:rsid w:val="007D1DCA"/>
    <w:rsid w:val="007D279E"/>
    <w:rsid w:val="007D2B4C"/>
    <w:rsid w:val="007D41C3"/>
    <w:rsid w:val="007D55F9"/>
    <w:rsid w:val="007D7197"/>
    <w:rsid w:val="007D7E22"/>
    <w:rsid w:val="007E07BE"/>
    <w:rsid w:val="007E1361"/>
    <w:rsid w:val="007E205A"/>
    <w:rsid w:val="007E23B6"/>
    <w:rsid w:val="007E2818"/>
    <w:rsid w:val="007E52F2"/>
    <w:rsid w:val="007E6BC3"/>
    <w:rsid w:val="007E6CE3"/>
    <w:rsid w:val="007E7028"/>
    <w:rsid w:val="007F0510"/>
    <w:rsid w:val="007F241F"/>
    <w:rsid w:val="007F307D"/>
    <w:rsid w:val="007F37A8"/>
    <w:rsid w:val="007F38A8"/>
    <w:rsid w:val="007F3F1E"/>
    <w:rsid w:val="007F46AF"/>
    <w:rsid w:val="007F4C12"/>
    <w:rsid w:val="007F5511"/>
    <w:rsid w:val="007F59DB"/>
    <w:rsid w:val="007F6587"/>
    <w:rsid w:val="00801C4B"/>
    <w:rsid w:val="00801DCF"/>
    <w:rsid w:val="00802862"/>
    <w:rsid w:val="0080310E"/>
    <w:rsid w:val="008039AC"/>
    <w:rsid w:val="00803CE5"/>
    <w:rsid w:val="00803D1C"/>
    <w:rsid w:val="00803E3C"/>
    <w:rsid w:val="00804ED2"/>
    <w:rsid w:val="0080546B"/>
    <w:rsid w:val="00805A76"/>
    <w:rsid w:val="00805F31"/>
    <w:rsid w:val="00806780"/>
    <w:rsid w:val="00807F4C"/>
    <w:rsid w:val="00810D6A"/>
    <w:rsid w:val="00810E04"/>
    <w:rsid w:val="0081137D"/>
    <w:rsid w:val="0081350F"/>
    <w:rsid w:val="00815D95"/>
    <w:rsid w:val="008169A8"/>
    <w:rsid w:val="00816E39"/>
    <w:rsid w:val="00822B00"/>
    <w:rsid w:val="00824672"/>
    <w:rsid w:val="0082525C"/>
    <w:rsid w:val="00825DF1"/>
    <w:rsid w:val="00827ED9"/>
    <w:rsid w:val="00831E97"/>
    <w:rsid w:val="008329D1"/>
    <w:rsid w:val="00833791"/>
    <w:rsid w:val="00833BBB"/>
    <w:rsid w:val="0083450E"/>
    <w:rsid w:val="008345B6"/>
    <w:rsid w:val="00836C87"/>
    <w:rsid w:val="00836D66"/>
    <w:rsid w:val="0083725D"/>
    <w:rsid w:val="00837804"/>
    <w:rsid w:val="00837A7D"/>
    <w:rsid w:val="00837F7E"/>
    <w:rsid w:val="0084116C"/>
    <w:rsid w:val="008429B3"/>
    <w:rsid w:val="00842BA6"/>
    <w:rsid w:val="00842DE6"/>
    <w:rsid w:val="00843A13"/>
    <w:rsid w:val="00844457"/>
    <w:rsid w:val="00846060"/>
    <w:rsid w:val="008477D2"/>
    <w:rsid w:val="00851CBD"/>
    <w:rsid w:val="00851FB3"/>
    <w:rsid w:val="008521D4"/>
    <w:rsid w:val="008523C3"/>
    <w:rsid w:val="00853EB3"/>
    <w:rsid w:val="00855D3C"/>
    <w:rsid w:val="00857B07"/>
    <w:rsid w:val="00857C0B"/>
    <w:rsid w:val="008613B9"/>
    <w:rsid w:val="00861EE6"/>
    <w:rsid w:val="008643AA"/>
    <w:rsid w:val="00865EB8"/>
    <w:rsid w:val="0086603A"/>
    <w:rsid w:val="008666E0"/>
    <w:rsid w:val="00870851"/>
    <w:rsid w:val="00870F87"/>
    <w:rsid w:val="008719FC"/>
    <w:rsid w:val="00872EA1"/>
    <w:rsid w:val="008749CD"/>
    <w:rsid w:val="00874D8E"/>
    <w:rsid w:val="00875F58"/>
    <w:rsid w:val="00876F58"/>
    <w:rsid w:val="00877D76"/>
    <w:rsid w:val="00877DE4"/>
    <w:rsid w:val="008802D8"/>
    <w:rsid w:val="00880943"/>
    <w:rsid w:val="00880C4F"/>
    <w:rsid w:val="00880FFD"/>
    <w:rsid w:val="0088146D"/>
    <w:rsid w:val="00883BE3"/>
    <w:rsid w:val="00885309"/>
    <w:rsid w:val="008863A9"/>
    <w:rsid w:val="00886CCC"/>
    <w:rsid w:val="00890785"/>
    <w:rsid w:val="00890C7F"/>
    <w:rsid w:val="008910B4"/>
    <w:rsid w:val="008935BE"/>
    <w:rsid w:val="008952B1"/>
    <w:rsid w:val="00895FC4"/>
    <w:rsid w:val="008974AA"/>
    <w:rsid w:val="0089789E"/>
    <w:rsid w:val="008A010A"/>
    <w:rsid w:val="008A0760"/>
    <w:rsid w:val="008A228D"/>
    <w:rsid w:val="008A671E"/>
    <w:rsid w:val="008A6904"/>
    <w:rsid w:val="008A6FFC"/>
    <w:rsid w:val="008A72AF"/>
    <w:rsid w:val="008A7E14"/>
    <w:rsid w:val="008B0673"/>
    <w:rsid w:val="008B09ED"/>
    <w:rsid w:val="008B1669"/>
    <w:rsid w:val="008B1BA3"/>
    <w:rsid w:val="008B1FA1"/>
    <w:rsid w:val="008B20BE"/>
    <w:rsid w:val="008B367B"/>
    <w:rsid w:val="008B47DA"/>
    <w:rsid w:val="008B7CDE"/>
    <w:rsid w:val="008C17B1"/>
    <w:rsid w:val="008C1EB5"/>
    <w:rsid w:val="008C2D75"/>
    <w:rsid w:val="008C376F"/>
    <w:rsid w:val="008C4191"/>
    <w:rsid w:val="008C55E4"/>
    <w:rsid w:val="008C6F11"/>
    <w:rsid w:val="008C74A9"/>
    <w:rsid w:val="008D1931"/>
    <w:rsid w:val="008D1B01"/>
    <w:rsid w:val="008D2321"/>
    <w:rsid w:val="008D2CAF"/>
    <w:rsid w:val="008D5798"/>
    <w:rsid w:val="008D5E7C"/>
    <w:rsid w:val="008D6CD1"/>
    <w:rsid w:val="008D76E4"/>
    <w:rsid w:val="008D7CE7"/>
    <w:rsid w:val="008D7D27"/>
    <w:rsid w:val="008E01E1"/>
    <w:rsid w:val="008E0406"/>
    <w:rsid w:val="008E0E29"/>
    <w:rsid w:val="008E2006"/>
    <w:rsid w:val="008E2786"/>
    <w:rsid w:val="008E27B5"/>
    <w:rsid w:val="008E41F3"/>
    <w:rsid w:val="008E4AF2"/>
    <w:rsid w:val="008E4BEC"/>
    <w:rsid w:val="008E58B6"/>
    <w:rsid w:val="008E5CDD"/>
    <w:rsid w:val="008E7516"/>
    <w:rsid w:val="008E7530"/>
    <w:rsid w:val="008E7B27"/>
    <w:rsid w:val="008F18E1"/>
    <w:rsid w:val="008F1BA5"/>
    <w:rsid w:val="008F2DB6"/>
    <w:rsid w:val="008F3754"/>
    <w:rsid w:val="008F3F9F"/>
    <w:rsid w:val="008F4E88"/>
    <w:rsid w:val="008F77C4"/>
    <w:rsid w:val="008F7C4F"/>
    <w:rsid w:val="0090149A"/>
    <w:rsid w:val="0090149F"/>
    <w:rsid w:val="00901F65"/>
    <w:rsid w:val="00902170"/>
    <w:rsid w:val="00903204"/>
    <w:rsid w:val="00903B63"/>
    <w:rsid w:val="0090617D"/>
    <w:rsid w:val="0090772A"/>
    <w:rsid w:val="00907D3B"/>
    <w:rsid w:val="00910133"/>
    <w:rsid w:val="00912A3D"/>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8F6"/>
    <w:rsid w:val="00924B3D"/>
    <w:rsid w:val="00925D95"/>
    <w:rsid w:val="0092625F"/>
    <w:rsid w:val="00931BDA"/>
    <w:rsid w:val="00937686"/>
    <w:rsid w:val="00937879"/>
    <w:rsid w:val="00940021"/>
    <w:rsid w:val="0094037F"/>
    <w:rsid w:val="00940F89"/>
    <w:rsid w:val="00943EFF"/>
    <w:rsid w:val="00944075"/>
    <w:rsid w:val="009442C3"/>
    <w:rsid w:val="009454DD"/>
    <w:rsid w:val="00945A48"/>
    <w:rsid w:val="009460C3"/>
    <w:rsid w:val="00946D2D"/>
    <w:rsid w:val="00947FBE"/>
    <w:rsid w:val="00951DF2"/>
    <w:rsid w:val="00952B67"/>
    <w:rsid w:val="00952E4A"/>
    <w:rsid w:val="00952EBA"/>
    <w:rsid w:val="0095393F"/>
    <w:rsid w:val="00953B2D"/>
    <w:rsid w:val="00953BD1"/>
    <w:rsid w:val="0095414E"/>
    <w:rsid w:val="00956616"/>
    <w:rsid w:val="00956ECE"/>
    <w:rsid w:val="0095747A"/>
    <w:rsid w:val="009601C7"/>
    <w:rsid w:val="00961CE2"/>
    <w:rsid w:val="00962709"/>
    <w:rsid w:val="00963186"/>
    <w:rsid w:val="009641CE"/>
    <w:rsid w:val="00964DA5"/>
    <w:rsid w:val="00964E66"/>
    <w:rsid w:val="009670BC"/>
    <w:rsid w:val="00970A5C"/>
    <w:rsid w:val="00971530"/>
    <w:rsid w:val="00971E6B"/>
    <w:rsid w:val="00971E95"/>
    <w:rsid w:val="00973654"/>
    <w:rsid w:val="00974117"/>
    <w:rsid w:val="009758FC"/>
    <w:rsid w:val="00976376"/>
    <w:rsid w:val="00976606"/>
    <w:rsid w:val="009776EA"/>
    <w:rsid w:val="00980F51"/>
    <w:rsid w:val="00981CED"/>
    <w:rsid w:val="00981E11"/>
    <w:rsid w:val="00985823"/>
    <w:rsid w:val="00985F21"/>
    <w:rsid w:val="0098717D"/>
    <w:rsid w:val="00987AA7"/>
    <w:rsid w:val="00987EED"/>
    <w:rsid w:val="00990500"/>
    <w:rsid w:val="00992960"/>
    <w:rsid w:val="00995B87"/>
    <w:rsid w:val="009A05B4"/>
    <w:rsid w:val="009A0D69"/>
    <w:rsid w:val="009A1DE3"/>
    <w:rsid w:val="009A331F"/>
    <w:rsid w:val="009A366C"/>
    <w:rsid w:val="009A4E85"/>
    <w:rsid w:val="009A5449"/>
    <w:rsid w:val="009A78C4"/>
    <w:rsid w:val="009A7C6B"/>
    <w:rsid w:val="009B0EC7"/>
    <w:rsid w:val="009B152C"/>
    <w:rsid w:val="009B2067"/>
    <w:rsid w:val="009B2320"/>
    <w:rsid w:val="009B26AC"/>
    <w:rsid w:val="009B3C3B"/>
    <w:rsid w:val="009B4D6C"/>
    <w:rsid w:val="009B64F8"/>
    <w:rsid w:val="009B76F2"/>
    <w:rsid w:val="009C0D58"/>
    <w:rsid w:val="009C2111"/>
    <w:rsid w:val="009C23E5"/>
    <w:rsid w:val="009C2811"/>
    <w:rsid w:val="009C2E1C"/>
    <w:rsid w:val="009C3F83"/>
    <w:rsid w:val="009D02C3"/>
    <w:rsid w:val="009D0A6A"/>
    <w:rsid w:val="009D3423"/>
    <w:rsid w:val="009D5EA0"/>
    <w:rsid w:val="009D62B1"/>
    <w:rsid w:val="009D6E8C"/>
    <w:rsid w:val="009D750F"/>
    <w:rsid w:val="009D7EA6"/>
    <w:rsid w:val="009E17AE"/>
    <w:rsid w:val="009E41F0"/>
    <w:rsid w:val="009E66D3"/>
    <w:rsid w:val="009E6E6C"/>
    <w:rsid w:val="009E7C85"/>
    <w:rsid w:val="009E7F3A"/>
    <w:rsid w:val="009F21D0"/>
    <w:rsid w:val="009F26F5"/>
    <w:rsid w:val="009F4405"/>
    <w:rsid w:val="009F5549"/>
    <w:rsid w:val="009F5AA9"/>
    <w:rsid w:val="009F5D28"/>
    <w:rsid w:val="009F770B"/>
    <w:rsid w:val="00A00E57"/>
    <w:rsid w:val="00A01CDB"/>
    <w:rsid w:val="00A027F3"/>
    <w:rsid w:val="00A028C4"/>
    <w:rsid w:val="00A0354B"/>
    <w:rsid w:val="00A04AA5"/>
    <w:rsid w:val="00A05C38"/>
    <w:rsid w:val="00A11430"/>
    <w:rsid w:val="00A11446"/>
    <w:rsid w:val="00A127AE"/>
    <w:rsid w:val="00A1299B"/>
    <w:rsid w:val="00A129B2"/>
    <w:rsid w:val="00A12FD8"/>
    <w:rsid w:val="00A140DC"/>
    <w:rsid w:val="00A15757"/>
    <w:rsid w:val="00A16A77"/>
    <w:rsid w:val="00A2193E"/>
    <w:rsid w:val="00A22710"/>
    <w:rsid w:val="00A2369E"/>
    <w:rsid w:val="00A23911"/>
    <w:rsid w:val="00A24048"/>
    <w:rsid w:val="00A24276"/>
    <w:rsid w:val="00A2481D"/>
    <w:rsid w:val="00A26A36"/>
    <w:rsid w:val="00A2758E"/>
    <w:rsid w:val="00A2779E"/>
    <w:rsid w:val="00A30ED3"/>
    <w:rsid w:val="00A33120"/>
    <w:rsid w:val="00A35957"/>
    <w:rsid w:val="00A35A3D"/>
    <w:rsid w:val="00A40736"/>
    <w:rsid w:val="00A40C3E"/>
    <w:rsid w:val="00A40EB2"/>
    <w:rsid w:val="00A4396D"/>
    <w:rsid w:val="00A45A65"/>
    <w:rsid w:val="00A45CE2"/>
    <w:rsid w:val="00A47E0D"/>
    <w:rsid w:val="00A5283D"/>
    <w:rsid w:val="00A54147"/>
    <w:rsid w:val="00A54265"/>
    <w:rsid w:val="00A54CBA"/>
    <w:rsid w:val="00A5533E"/>
    <w:rsid w:val="00A557AC"/>
    <w:rsid w:val="00A55B37"/>
    <w:rsid w:val="00A55F3A"/>
    <w:rsid w:val="00A609ED"/>
    <w:rsid w:val="00A619B1"/>
    <w:rsid w:val="00A63776"/>
    <w:rsid w:val="00A63F29"/>
    <w:rsid w:val="00A65ACB"/>
    <w:rsid w:val="00A66746"/>
    <w:rsid w:val="00A66B6A"/>
    <w:rsid w:val="00A67633"/>
    <w:rsid w:val="00A70294"/>
    <w:rsid w:val="00A7035F"/>
    <w:rsid w:val="00A71424"/>
    <w:rsid w:val="00A71685"/>
    <w:rsid w:val="00A718C1"/>
    <w:rsid w:val="00A73182"/>
    <w:rsid w:val="00A73734"/>
    <w:rsid w:val="00A75196"/>
    <w:rsid w:val="00A7527B"/>
    <w:rsid w:val="00A75F0D"/>
    <w:rsid w:val="00A7628E"/>
    <w:rsid w:val="00A77DDA"/>
    <w:rsid w:val="00A80669"/>
    <w:rsid w:val="00A806E1"/>
    <w:rsid w:val="00A81686"/>
    <w:rsid w:val="00A81B4F"/>
    <w:rsid w:val="00A82636"/>
    <w:rsid w:val="00A82E5B"/>
    <w:rsid w:val="00A84F7C"/>
    <w:rsid w:val="00A86A02"/>
    <w:rsid w:val="00A9106F"/>
    <w:rsid w:val="00A92033"/>
    <w:rsid w:val="00A92968"/>
    <w:rsid w:val="00A92B78"/>
    <w:rsid w:val="00A92E6B"/>
    <w:rsid w:val="00A94F16"/>
    <w:rsid w:val="00A95834"/>
    <w:rsid w:val="00A95FC4"/>
    <w:rsid w:val="00A96506"/>
    <w:rsid w:val="00A979D3"/>
    <w:rsid w:val="00AA00E1"/>
    <w:rsid w:val="00AA1847"/>
    <w:rsid w:val="00AA391C"/>
    <w:rsid w:val="00AA39D6"/>
    <w:rsid w:val="00AA6650"/>
    <w:rsid w:val="00AA6D9A"/>
    <w:rsid w:val="00AA7CB5"/>
    <w:rsid w:val="00AB0011"/>
    <w:rsid w:val="00AB2043"/>
    <w:rsid w:val="00AB325B"/>
    <w:rsid w:val="00AB4060"/>
    <w:rsid w:val="00AB6839"/>
    <w:rsid w:val="00AB6D7F"/>
    <w:rsid w:val="00AB6EFB"/>
    <w:rsid w:val="00AB73C1"/>
    <w:rsid w:val="00AB7F25"/>
    <w:rsid w:val="00AC0193"/>
    <w:rsid w:val="00AC01BD"/>
    <w:rsid w:val="00AC01FF"/>
    <w:rsid w:val="00AC1009"/>
    <w:rsid w:val="00AC15FE"/>
    <w:rsid w:val="00AC217C"/>
    <w:rsid w:val="00AC2BE3"/>
    <w:rsid w:val="00AC32A2"/>
    <w:rsid w:val="00AC5414"/>
    <w:rsid w:val="00AC64D1"/>
    <w:rsid w:val="00AC6E5F"/>
    <w:rsid w:val="00AC7AF5"/>
    <w:rsid w:val="00AD1BD8"/>
    <w:rsid w:val="00AD2A63"/>
    <w:rsid w:val="00AD3279"/>
    <w:rsid w:val="00AD36A1"/>
    <w:rsid w:val="00AD3FB8"/>
    <w:rsid w:val="00AD4552"/>
    <w:rsid w:val="00AD7CF9"/>
    <w:rsid w:val="00AD7D75"/>
    <w:rsid w:val="00AE0538"/>
    <w:rsid w:val="00AE1ACD"/>
    <w:rsid w:val="00AE20F4"/>
    <w:rsid w:val="00AE230F"/>
    <w:rsid w:val="00AE4507"/>
    <w:rsid w:val="00AE5089"/>
    <w:rsid w:val="00AE7C7F"/>
    <w:rsid w:val="00AE7DB4"/>
    <w:rsid w:val="00AE7F7C"/>
    <w:rsid w:val="00AF23DD"/>
    <w:rsid w:val="00AF3B1E"/>
    <w:rsid w:val="00AF44E9"/>
    <w:rsid w:val="00AF61D9"/>
    <w:rsid w:val="00AF6267"/>
    <w:rsid w:val="00AF72F6"/>
    <w:rsid w:val="00AF72FE"/>
    <w:rsid w:val="00B02941"/>
    <w:rsid w:val="00B03CE8"/>
    <w:rsid w:val="00B04B54"/>
    <w:rsid w:val="00B05A62"/>
    <w:rsid w:val="00B06AA9"/>
    <w:rsid w:val="00B07AED"/>
    <w:rsid w:val="00B07BE4"/>
    <w:rsid w:val="00B102C7"/>
    <w:rsid w:val="00B12BFB"/>
    <w:rsid w:val="00B12C95"/>
    <w:rsid w:val="00B1320D"/>
    <w:rsid w:val="00B143C4"/>
    <w:rsid w:val="00B15795"/>
    <w:rsid w:val="00B15FDD"/>
    <w:rsid w:val="00B20031"/>
    <w:rsid w:val="00B20E8C"/>
    <w:rsid w:val="00B21B22"/>
    <w:rsid w:val="00B23433"/>
    <w:rsid w:val="00B2430D"/>
    <w:rsid w:val="00B254F1"/>
    <w:rsid w:val="00B259E1"/>
    <w:rsid w:val="00B26FBF"/>
    <w:rsid w:val="00B271D0"/>
    <w:rsid w:val="00B275FF"/>
    <w:rsid w:val="00B3421E"/>
    <w:rsid w:val="00B3451B"/>
    <w:rsid w:val="00B36404"/>
    <w:rsid w:val="00B3697B"/>
    <w:rsid w:val="00B37B65"/>
    <w:rsid w:val="00B401E5"/>
    <w:rsid w:val="00B4087C"/>
    <w:rsid w:val="00B41EE1"/>
    <w:rsid w:val="00B435A2"/>
    <w:rsid w:val="00B4366C"/>
    <w:rsid w:val="00B444D1"/>
    <w:rsid w:val="00B45665"/>
    <w:rsid w:val="00B456B6"/>
    <w:rsid w:val="00B463EC"/>
    <w:rsid w:val="00B46B9A"/>
    <w:rsid w:val="00B47584"/>
    <w:rsid w:val="00B477E8"/>
    <w:rsid w:val="00B50299"/>
    <w:rsid w:val="00B516F0"/>
    <w:rsid w:val="00B51CD4"/>
    <w:rsid w:val="00B51DE4"/>
    <w:rsid w:val="00B520E7"/>
    <w:rsid w:val="00B542E1"/>
    <w:rsid w:val="00B554BE"/>
    <w:rsid w:val="00B55B70"/>
    <w:rsid w:val="00B5626C"/>
    <w:rsid w:val="00B56583"/>
    <w:rsid w:val="00B578C5"/>
    <w:rsid w:val="00B60048"/>
    <w:rsid w:val="00B60AFE"/>
    <w:rsid w:val="00B61A83"/>
    <w:rsid w:val="00B628A1"/>
    <w:rsid w:val="00B62AA5"/>
    <w:rsid w:val="00B62FCC"/>
    <w:rsid w:val="00B63A04"/>
    <w:rsid w:val="00B64D80"/>
    <w:rsid w:val="00B65004"/>
    <w:rsid w:val="00B703CB"/>
    <w:rsid w:val="00B71427"/>
    <w:rsid w:val="00B71B7F"/>
    <w:rsid w:val="00B73E09"/>
    <w:rsid w:val="00B75063"/>
    <w:rsid w:val="00B75322"/>
    <w:rsid w:val="00B772D2"/>
    <w:rsid w:val="00B7752E"/>
    <w:rsid w:val="00B7783B"/>
    <w:rsid w:val="00B80620"/>
    <w:rsid w:val="00B80C62"/>
    <w:rsid w:val="00B80F2D"/>
    <w:rsid w:val="00B8158C"/>
    <w:rsid w:val="00B81D8A"/>
    <w:rsid w:val="00B82ECC"/>
    <w:rsid w:val="00B851F3"/>
    <w:rsid w:val="00B93199"/>
    <w:rsid w:val="00B94099"/>
    <w:rsid w:val="00B94957"/>
    <w:rsid w:val="00B95294"/>
    <w:rsid w:val="00BA01A9"/>
    <w:rsid w:val="00BA2204"/>
    <w:rsid w:val="00BB115F"/>
    <w:rsid w:val="00BB2183"/>
    <w:rsid w:val="00BB365C"/>
    <w:rsid w:val="00BB3CD7"/>
    <w:rsid w:val="00BB42F9"/>
    <w:rsid w:val="00BB49E8"/>
    <w:rsid w:val="00BB6A31"/>
    <w:rsid w:val="00BB6E67"/>
    <w:rsid w:val="00BC13DD"/>
    <w:rsid w:val="00BC38BB"/>
    <w:rsid w:val="00BC3AC7"/>
    <w:rsid w:val="00BC3F36"/>
    <w:rsid w:val="00BC5F62"/>
    <w:rsid w:val="00BC6A35"/>
    <w:rsid w:val="00BC7CC9"/>
    <w:rsid w:val="00BD2649"/>
    <w:rsid w:val="00BD49E5"/>
    <w:rsid w:val="00BD4F90"/>
    <w:rsid w:val="00BD5230"/>
    <w:rsid w:val="00BD5381"/>
    <w:rsid w:val="00BD6449"/>
    <w:rsid w:val="00BE19BB"/>
    <w:rsid w:val="00BE1C61"/>
    <w:rsid w:val="00BE3A98"/>
    <w:rsid w:val="00BE3BFB"/>
    <w:rsid w:val="00BE5134"/>
    <w:rsid w:val="00BE7279"/>
    <w:rsid w:val="00BF1374"/>
    <w:rsid w:val="00BF36EC"/>
    <w:rsid w:val="00BF397C"/>
    <w:rsid w:val="00BF4388"/>
    <w:rsid w:val="00BF4829"/>
    <w:rsid w:val="00C014CC"/>
    <w:rsid w:val="00C026C6"/>
    <w:rsid w:val="00C036A8"/>
    <w:rsid w:val="00C043F2"/>
    <w:rsid w:val="00C06BD0"/>
    <w:rsid w:val="00C06E51"/>
    <w:rsid w:val="00C07F64"/>
    <w:rsid w:val="00C10129"/>
    <w:rsid w:val="00C10831"/>
    <w:rsid w:val="00C11448"/>
    <w:rsid w:val="00C12043"/>
    <w:rsid w:val="00C14183"/>
    <w:rsid w:val="00C16BA8"/>
    <w:rsid w:val="00C17435"/>
    <w:rsid w:val="00C214D1"/>
    <w:rsid w:val="00C215DB"/>
    <w:rsid w:val="00C234DF"/>
    <w:rsid w:val="00C2462A"/>
    <w:rsid w:val="00C27E3E"/>
    <w:rsid w:val="00C30925"/>
    <w:rsid w:val="00C33849"/>
    <w:rsid w:val="00C3427D"/>
    <w:rsid w:val="00C3465E"/>
    <w:rsid w:val="00C35CD8"/>
    <w:rsid w:val="00C3672E"/>
    <w:rsid w:val="00C36894"/>
    <w:rsid w:val="00C36C6D"/>
    <w:rsid w:val="00C372E8"/>
    <w:rsid w:val="00C41065"/>
    <w:rsid w:val="00C41110"/>
    <w:rsid w:val="00C419F0"/>
    <w:rsid w:val="00C420D0"/>
    <w:rsid w:val="00C42D06"/>
    <w:rsid w:val="00C434C1"/>
    <w:rsid w:val="00C45DD5"/>
    <w:rsid w:val="00C4710C"/>
    <w:rsid w:val="00C4745A"/>
    <w:rsid w:val="00C51765"/>
    <w:rsid w:val="00C525E1"/>
    <w:rsid w:val="00C55701"/>
    <w:rsid w:val="00C56ECE"/>
    <w:rsid w:val="00C60C25"/>
    <w:rsid w:val="00C62117"/>
    <w:rsid w:val="00C623E6"/>
    <w:rsid w:val="00C62CBA"/>
    <w:rsid w:val="00C632B7"/>
    <w:rsid w:val="00C65632"/>
    <w:rsid w:val="00C66F04"/>
    <w:rsid w:val="00C67086"/>
    <w:rsid w:val="00C670DB"/>
    <w:rsid w:val="00C67741"/>
    <w:rsid w:val="00C70D9F"/>
    <w:rsid w:val="00C70DF7"/>
    <w:rsid w:val="00C727D0"/>
    <w:rsid w:val="00C73661"/>
    <w:rsid w:val="00C74328"/>
    <w:rsid w:val="00C74CC0"/>
    <w:rsid w:val="00C75C08"/>
    <w:rsid w:val="00C75E5C"/>
    <w:rsid w:val="00C770FD"/>
    <w:rsid w:val="00C776E2"/>
    <w:rsid w:val="00C80759"/>
    <w:rsid w:val="00C81AF1"/>
    <w:rsid w:val="00C82DBC"/>
    <w:rsid w:val="00C82E99"/>
    <w:rsid w:val="00C845FD"/>
    <w:rsid w:val="00C847D4"/>
    <w:rsid w:val="00C85011"/>
    <w:rsid w:val="00C86A7D"/>
    <w:rsid w:val="00C86D3A"/>
    <w:rsid w:val="00C901D6"/>
    <w:rsid w:val="00C916E8"/>
    <w:rsid w:val="00C92993"/>
    <w:rsid w:val="00C93EB8"/>
    <w:rsid w:val="00C9419E"/>
    <w:rsid w:val="00C94C0B"/>
    <w:rsid w:val="00C969A0"/>
    <w:rsid w:val="00C96D3D"/>
    <w:rsid w:val="00C97592"/>
    <w:rsid w:val="00C97CB6"/>
    <w:rsid w:val="00C97E33"/>
    <w:rsid w:val="00CA1DA4"/>
    <w:rsid w:val="00CA4719"/>
    <w:rsid w:val="00CA4DE1"/>
    <w:rsid w:val="00CA55C5"/>
    <w:rsid w:val="00CA5B21"/>
    <w:rsid w:val="00CA6AA9"/>
    <w:rsid w:val="00CB4EF9"/>
    <w:rsid w:val="00CB5807"/>
    <w:rsid w:val="00CB5D99"/>
    <w:rsid w:val="00CB7015"/>
    <w:rsid w:val="00CC0997"/>
    <w:rsid w:val="00CC18BC"/>
    <w:rsid w:val="00CC3421"/>
    <w:rsid w:val="00CC36EA"/>
    <w:rsid w:val="00CD078A"/>
    <w:rsid w:val="00CD11F2"/>
    <w:rsid w:val="00CD341D"/>
    <w:rsid w:val="00CD418C"/>
    <w:rsid w:val="00CE1AB2"/>
    <w:rsid w:val="00CE2F62"/>
    <w:rsid w:val="00CE3550"/>
    <w:rsid w:val="00CE43B9"/>
    <w:rsid w:val="00CE4DF8"/>
    <w:rsid w:val="00CF3B27"/>
    <w:rsid w:val="00CF3BC0"/>
    <w:rsid w:val="00CF47BD"/>
    <w:rsid w:val="00CF4D17"/>
    <w:rsid w:val="00CF5725"/>
    <w:rsid w:val="00CF6082"/>
    <w:rsid w:val="00D0115E"/>
    <w:rsid w:val="00D01476"/>
    <w:rsid w:val="00D0278F"/>
    <w:rsid w:val="00D02E4F"/>
    <w:rsid w:val="00D037EC"/>
    <w:rsid w:val="00D03BFB"/>
    <w:rsid w:val="00D06AD8"/>
    <w:rsid w:val="00D07CE9"/>
    <w:rsid w:val="00D1011C"/>
    <w:rsid w:val="00D10A49"/>
    <w:rsid w:val="00D10F18"/>
    <w:rsid w:val="00D133DA"/>
    <w:rsid w:val="00D15D7B"/>
    <w:rsid w:val="00D160A0"/>
    <w:rsid w:val="00D16200"/>
    <w:rsid w:val="00D2151F"/>
    <w:rsid w:val="00D219BB"/>
    <w:rsid w:val="00D2296F"/>
    <w:rsid w:val="00D238A7"/>
    <w:rsid w:val="00D23A07"/>
    <w:rsid w:val="00D23D3A"/>
    <w:rsid w:val="00D257AF"/>
    <w:rsid w:val="00D278E4"/>
    <w:rsid w:val="00D308DD"/>
    <w:rsid w:val="00D31EE5"/>
    <w:rsid w:val="00D32345"/>
    <w:rsid w:val="00D34171"/>
    <w:rsid w:val="00D34CFB"/>
    <w:rsid w:val="00D35EF9"/>
    <w:rsid w:val="00D3627A"/>
    <w:rsid w:val="00D3757C"/>
    <w:rsid w:val="00D400D9"/>
    <w:rsid w:val="00D41836"/>
    <w:rsid w:val="00D41E5E"/>
    <w:rsid w:val="00D43C02"/>
    <w:rsid w:val="00D441D3"/>
    <w:rsid w:val="00D4454F"/>
    <w:rsid w:val="00D46E05"/>
    <w:rsid w:val="00D47F51"/>
    <w:rsid w:val="00D5035E"/>
    <w:rsid w:val="00D52CEC"/>
    <w:rsid w:val="00D54D3A"/>
    <w:rsid w:val="00D55080"/>
    <w:rsid w:val="00D5534B"/>
    <w:rsid w:val="00D55771"/>
    <w:rsid w:val="00D5623A"/>
    <w:rsid w:val="00D57FFE"/>
    <w:rsid w:val="00D6037E"/>
    <w:rsid w:val="00D60DD2"/>
    <w:rsid w:val="00D61098"/>
    <w:rsid w:val="00D61632"/>
    <w:rsid w:val="00D62BE2"/>
    <w:rsid w:val="00D62E95"/>
    <w:rsid w:val="00D6322B"/>
    <w:rsid w:val="00D63B7D"/>
    <w:rsid w:val="00D65015"/>
    <w:rsid w:val="00D653CA"/>
    <w:rsid w:val="00D6661A"/>
    <w:rsid w:val="00D67F7F"/>
    <w:rsid w:val="00D705A1"/>
    <w:rsid w:val="00D71F0D"/>
    <w:rsid w:val="00D721F2"/>
    <w:rsid w:val="00D73A1C"/>
    <w:rsid w:val="00D743DD"/>
    <w:rsid w:val="00D748EF"/>
    <w:rsid w:val="00D76F66"/>
    <w:rsid w:val="00D7722C"/>
    <w:rsid w:val="00D80098"/>
    <w:rsid w:val="00D80E36"/>
    <w:rsid w:val="00D80F5D"/>
    <w:rsid w:val="00D81286"/>
    <w:rsid w:val="00D819FA"/>
    <w:rsid w:val="00D81D66"/>
    <w:rsid w:val="00D8310B"/>
    <w:rsid w:val="00D83B2A"/>
    <w:rsid w:val="00D84F62"/>
    <w:rsid w:val="00D855F8"/>
    <w:rsid w:val="00D8574C"/>
    <w:rsid w:val="00D870E9"/>
    <w:rsid w:val="00D91699"/>
    <w:rsid w:val="00D92415"/>
    <w:rsid w:val="00D92F0B"/>
    <w:rsid w:val="00D95727"/>
    <w:rsid w:val="00D9652E"/>
    <w:rsid w:val="00D973C0"/>
    <w:rsid w:val="00D9742D"/>
    <w:rsid w:val="00D97877"/>
    <w:rsid w:val="00DA0B60"/>
    <w:rsid w:val="00DA2624"/>
    <w:rsid w:val="00DA367B"/>
    <w:rsid w:val="00DA37BD"/>
    <w:rsid w:val="00DA3BD1"/>
    <w:rsid w:val="00DA43DC"/>
    <w:rsid w:val="00DA506C"/>
    <w:rsid w:val="00DA6ADA"/>
    <w:rsid w:val="00DA716F"/>
    <w:rsid w:val="00DA7A7A"/>
    <w:rsid w:val="00DB1571"/>
    <w:rsid w:val="00DB1781"/>
    <w:rsid w:val="00DB1C05"/>
    <w:rsid w:val="00DB1FA2"/>
    <w:rsid w:val="00DB2020"/>
    <w:rsid w:val="00DB27AE"/>
    <w:rsid w:val="00DB35F9"/>
    <w:rsid w:val="00DB3A1A"/>
    <w:rsid w:val="00DB6AA8"/>
    <w:rsid w:val="00DB73F2"/>
    <w:rsid w:val="00DB77DF"/>
    <w:rsid w:val="00DC0C83"/>
    <w:rsid w:val="00DC56E7"/>
    <w:rsid w:val="00DC5883"/>
    <w:rsid w:val="00DD0501"/>
    <w:rsid w:val="00DD10B0"/>
    <w:rsid w:val="00DD18EB"/>
    <w:rsid w:val="00DD31DB"/>
    <w:rsid w:val="00DD3487"/>
    <w:rsid w:val="00DD3DD4"/>
    <w:rsid w:val="00DD3F23"/>
    <w:rsid w:val="00DD41B5"/>
    <w:rsid w:val="00DD5A18"/>
    <w:rsid w:val="00DE01E1"/>
    <w:rsid w:val="00DE10F4"/>
    <w:rsid w:val="00DE127E"/>
    <w:rsid w:val="00DE1574"/>
    <w:rsid w:val="00DE3F66"/>
    <w:rsid w:val="00DE43F3"/>
    <w:rsid w:val="00DE5462"/>
    <w:rsid w:val="00DE5715"/>
    <w:rsid w:val="00DE5BC6"/>
    <w:rsid w:val="00DE5DFD"/>
    <w:rsid w:val="00DE6624"/>
    <w:rsid w:val="00DE67B9"/>
    <w:rsid w:val="00DE7006"/>
    <w:rsid w:val="00DE7211"/>
    <w:rsid w:val="00DF1F98"/>
    <w:rsid w:val="00DF2B47"/>
    <w:rsid w:val="00DF2F73"/>
    <w:rsid w:val="00DF3996"/>
    <w:rsid w:val="00DF4C9C"/>
    <w:rsid w:val="00DF520E"/>
    <w:rsid w:val="00DF5306"/>
    <w:rsid w:val="00DF6476"/>
    <w:rsid w:val="00DF771D"/>
    <w:rsid w:val="00DF7B21"/>
    <w:rsid w:val="00E0161D"/>
    <w:rsid w:val="00E023AC"/>
    <w:rsid w:val="00E102B2"/>
    <w:rsid w:val="00E10F66"/>
    <w:rsid w:val="00E12164"/>
    <w:rsid w:val="00E12394"/>
    <w:rsid w:val="00E1243F"/>
    <w:rsid w:val="00E13188"/>
    <w:rsid w:val="00E13630"/>
    <w:rsid w:val="00E13EB4"/>
    <w:rsid w:val="00E15610"/>
    <w:rsid w:val="00E167AB"/>
    <w:rsid w:val="00E1737A"/>
    <w:rsid w:val="00E20786"/>
    <w:rsid w:val="00E20AEE"/>
    <w:rsid w:val="00E20F76"/>
    <w:rsid w:val="00E211AD"/>
    <w:rsid w:val="00E22411"/>
    <w:rsid w:val="00E23124"/>
    <w:rsid w:val="00E23979"/>
    <w:rsid w:val="00E249E0"/>
    <w:rsid w:val="00E254E8"/>
    <w:rsid w:val="00E258C3"/>
    <w:rsid w:val="00E269A7"/>
    <w:rsid w:val="00E26C17"/>
    <w:rsid w:val="00E26EB3"/>
    <w:rsid w:val="00E30767"/>
    <w:rsid w:val="00E325A9"/>
    <w:rsid w:val="00E32802"/>
    <w:rsid w:val="00E345E1"/>
    <w:rsid w:val="00E34D80"/>
    <w:rsid w:val="00E34ED7"/>
    <w:rsid w:val="00E3617A"/>
    <w:rsid w:val="00E3796A"/>
    <w:rsid w:val="00E420B1"/>
    <w:rsid w:val="00E42498"/>
    <w:rsid w:val="00E43829"/>
    <w:rsid w:val="00E43941"/>
    <w:rsid w:val="00E45837"/>
    <w:rsid w:val="00E47FD8"/>
    <w:rsid w:val="00E5015D"/>
    <w:rsid w:val="00E50E67"/>
    <w:rsid w:val="00E50F9B"/>
    <w:rsid w:val="00E514B3"/>
    <w:rsid w:val="00E522E7"/>
    <w:rsid w:val="00E52E6B"/>
    <w:rsid w:val="00E53009"/>
    <w:rsid w:val="00E533CD"/>
    <w:rsid w:val="00E53A43"/>
    <w:rsid w:val="00E54065"/>
    <w:rsid w:val="00E54A2D"/>
    <w:rsid w:val="00E55184"/>
    <w:rsid w:val="00E55203"/>
    <w:rsid w:val="00E56179"/>
    <w:rsid w:val="00E56648"/>
    <w:rsid w:val="00E57806"/>
    <w:rsid w:val="00E611C6"/>
    <w:rsid w:val="00E61B51"/>
    <w:rsid w:val="00E62F7C"/>
    <w:rsid w:val="00E632FE"/>
    <w:rsid w:val="00E64CA2"/>
    <w:rsid w:val="00E672F6"/>
    <w:rsid w:val="00E677D1"/>
    <w:rsid w:val="00E702FE"/>
    <w:rsid w:val="00E704DB"/>
    <w:rsid w:val="00E70D4B"/>
    <w:rsid w:val="00E71666"/>
    <w:rsid w:val="00E71BAC"/>
    <w:rsid w:val="00E7236B"/>
    <w:rsid w:val="00E72E9A"/>
    <w:rsid w:val="00E731C3"/>
    <w:rsid w:val="00E731FB"/>
    <w:rsid w:val="00E73466"/>
    <w:rsid w:val="00E738CA"/>
    <w:rsid w:val="00E73BCE"/>
    <w:rsid w:val="00E73C3A"/>
    <w:rsid w:val="00E758FB"/>
    <w:rsid w:val="00E75C58"/>
    <w:rsid w:val="00E763E3"/>
    <w:rsid w:val="00E76AD2"/>
    <w:rsid w:val="00E76BDC"/>
    <w:rsid w:val="00E77247"/>
    <w:rsid w:val="00E77597"/>
    <w:rsid w:val="00E80C36"/>
    <w:rsid w:val="00E80FC8"/>
    <w:rsid w:val="00E8333D"/>
    <w:rsid w:val="00E84C59"/>
    <w:rsid w:val="00E8575C"/>
    <w:rsid w:val="00E8584F"/>
    <w:rsid w:val="00E86F81"/>
    <w:rsid w:val="00E87E4D"/>
    <w:rsid w:val="00E87F92"/>
    <w:rsid w:val="00E94C57"/>
    <w:rsid w:val="00E955F9"/>
    <w:rsid w:val="00E95A3D"/>
    <w:rsid w:val="00E96C9A"/>
    <w:rsid w:val="00E96CAB"/>
    <w:rsid w:val="00E96F54"/>
    <w:rsid w:val="00EA0950"/>
    <w:rsid w:val="00EA0BAF"/>
    <w:rsid w:val="00EA0C77"/>
    <w:rsid w:val="00EA0F01"/>
    <w:rsid w:val="00EA2191"/>
    <w:rsid w:val="00EA3167"/>
    <w:rsid w:val="00EA3BDB"/>
    <w:rsid w:val="00EA59D1"/>
    <w:rsid w:val="00EB02E8"/>
    <w:rsid w:val="00EB1838"/>
    <w:rsid w:val="00EB1F69"/>
    <w:rsid w:val="00EB3997"/>
    <w:rsid w:val="00EB3E45"/>
    <w:rsid w:val="00EB485C"/>
    <w:rsid w:val="00EB646D"/>
    <w:rsid w:val="00EB7A48"/>
    <w:rsid w:val="00EB7FC5"/>
    <w:rsid w:val="00EC1E35"/>
    <w:rsid w:val="00EC3568"/>
    <w:rsid w:val="00EC3C98"/>
    <w:rsid w:val="00EC4E46"/>
    <w:rsid w:val="00EC5271"/>
    <w:rsid w:val="00EC6CCB"/>
    <w:rsid w:val="00EC77C2"/>
    <w:rsid w:val="00EC7C6B"/>
    <w:rsid w:val="00ED002A"/>
    <w:rsid w:val="00ED01FC"/>
    <w:rsid w:val="00ED0AD1"/>
    <w:rsid w:val="00ED0BC1"/>
    <w:rsid w:val="00ED1E75"/>
    <w:rsid w:val="00ED35A2"/>
    <w:rsid w:val="00ED3A67"/>
    <w:rsid w:val="00ED46B4"/>
    <w:rsid w:val="00ED47CE"/>
    <w:rsid w:val="00ED509A"/>
    <w:rsid w:val="00ED5BDA"/>
    <w:rsid w:val="00EE0DDC"/>
    <w:rsid w:val="00EE1613"/>
    <w:rsid w:val="00EE2CD9"/>
    <w:rsid w:val="00EE3936"/>
    <w:rsid w:val="00EE3945"/>
    <w:rsid w:val="00EE3F1F"/>
    <w:rsid w:val="00EE4A25"/>
    <w:rsid w:val="00EE4E12"/>
    <w:rsid w:val="00EE4E26"/>
    <w:rsid w:val="00EE6249"/>
    <w:rsid w:val="00EE654F"/>
    <w:rsid w:val="00EE69BA"/>
    <w:rsid w:val="00EE6E71"/>
    <w:rsid w:val="00EE6F2B"/>
    <w:rsid w:val="00EE73E7"/>
    <w:rsid w:val="00EE7473"/>
    <w:rsid w:val="00EF0DC5"/>
    <w:rsid w:val="00EF0E61"/>
    <w:rsid w:val="00EF1709"/>
    <w:rsid w:val="00EF26A1"/>
    <w:rsid w:val="00EF325E"/>
    <w:rsid w:val="00EF3FB8"/>
    <w:rsid w:val="00EF4247"/>
    <w:rsid w:val="00EF427A"/>
    <w:rsid w:val="00EF56F0"/>
    <w:rsid w:val="00EF6FE0"/>
    <w:rsid w:val="00EF747D"/>
    <w:rsid w:val="00F02773"/>
    <w:rsid w:val="00F0352F"/>
    <w:rsid w:val="00F03DFD"/>
    <w:rsid w:val="00F05690"/>
    <w:rsid w:val="00F0582E"/>
    <w:rsid w:val="00F05961"/>
    <w:rsid w:val="00F06099"/>
    <w:rsid w:val="00F064F7"/>
    <w:rsid w:val="00F06FD7"/>
    <w:rsid w:val="00F102EF"/>
    <w:rsid w:val="00F10308"/>
    <w:rsid w:val="00F11370"/>
    <w:rsid w:val="00F13400"/>
    <w:rsid w:val="00F1559A"/>
    <w:rsid w:val="00F1742F"/>
    <w:rsid w:val="00F174FD"/>
    <w:rsid w:val="00F176AD"/>
    <w:rsid w:val="00F206ED"/>
    <w:rsid w:val="00F227AB"/>
    <w:rsid w:val="00F22FA0"/>
    <w:rsid w:val="00F243D7"/>
    <w:rsid w:val="00F24936"/>
    <w:rsid w:val="00F24A5A"/>
    <w:rsid w:val="00F24D75"/>
    <w:rsid w:val="00F25E74"/>
    <w:rsid w:val="00F26DAA"/>
    <w:rsid w:val="00F26DE4"/>
    <w:rsid w:val="00F27D96"/>
    <w:rsid w:val="00F316B6"/>
    <w:rsid w:val="00F33493"/>
    <w:rsid w:val="00F33D2A"/>
    <w:rsid w:val="00F34BD4"/>
    <w:rsid w:val="00F34C03"/>
    <w:rsid w:val="00F35225"/>
    <w:rsid w:val="00F40744"/>
    <w:rsid w:val="00F419BD"/>
    <w:rsid w:val="00F421E5"/>
    <w:rsid w:val="00F42902"/>
    <w:rsid w:val="00F44154"/>
    <w:rsid w:val="00F44398"/>
    <w:rsid w:val="00F44D06"/>
    <w:rsid w:val="00F47280"/>
    <w:rsid w:val="00F5018D"/>
    <w:rsid w:val="00F50565"/>
    <w:rsid w:val="00F524BA"/>
    <w:rsid w:val="00F530D3"/>
    <w:rsid w:val="00F54850"/>
    <w:rsid w:val="00F558C3"/>
    <w:rsid w:val="00F57010"/>
    <w:rsid w:val="00F57317"/>
    <w:rsid w:val="00F579D5"/>
    <w:rsid w:val="00F60187"/>
    <w:rsid w:val="00F6107D"/>
    <w:rsid w:val="00F61243"/>
    <w:rsid w:val="00F617DE"/>
    <w:rsid w:val="00F62AFA"/>
    <w:rsid w:val="00F63403"/>
    <w:rsid w:val="00F63B3D"/>
    <w:rsid w:val="00F640E5"/>
    <w:rsid w:val="00F64EBC"/>
    <w:rsid w:val="00F65469"/>
    <w:rsid w:val="00F6592F"/>
    <w:rsid w:val="00F65FEE"/>
    <w:rsid w:val="00F66241"/>
    <w:rsid w:val="00F6654C"/>
    <w:rsid w:val="00F71E7A"/>
    <w:rsid w:val="00F725D7"/>
    <w:rsid w:val="00F7313B"/>
    <w:rsid w:val="00F73559"/>
    <w:rsid w:val="00F740EC"/>
    <w:rsid w:val="00F74331"/>
    <w:rsid w:val="00F75B74"/>
    <w:rsid w:val="00F76512"/>
    <w:rsid w:val="00F7665F"/>
    <w:rsid w:val="00F767D5"/>
    <w:rsid w:val="00F77823"/>
    <w:rsid w:val="00F802C0"/>
    <w:rsid w:val="00F8172F"/>
    <w:rsid w:val="00F81930"/>
    <w:rsid w:val="00F819F4"/>
    <w:rsid w:val="00F8269D"/>
    <w:rsid w:val="00F8381E"/>
    <w:rsid w:val="00F855D4"/>
    <w:rsid w:val="00F874D4"/>
    <w:rsid w:val="00F923B3"/>
    <w:rsid w:val="00F92572"/>
    <w:rsid w:val="00F92749"/>
    <w:rsid w:val="00F94140"/>
    <w:rsid w:val="00F9478C"/>
    <w:rsid w:val="00F94D6D"/>
    <w:rsid w:val="00F94E35"/>
    <w:rsid w:val="00F951AB"/>
    <w:rsid w:val="00F963F2"/>
    <w:rsid w:val="00F97D15"/>
    <w:rsid w:val="00FA1CD5"/>
    <w:rsid w:val="00FA3100"/>
    <w:rsid w:val="00FA4089"/>
    <w:rsid w:val="00FA58C9"/>
    <w:rsid w:val="00FA5994"/>
    <w:rsid w:val="00FA5B51"/>
    <w:rsid w:val="00FA5EC4"/>
    <w:rsid w:val="00FA7697"/>
    <w:rsid w:val="00FB17B6"/>
    <w:rsid w:val="00FB1A6C"/>
    <w:rsid w:val="00FB2197"/>
    <w:rsid w:val="00FB2C0C"/>
    <w:rsid w:val="00FB2C8B"/>
    <w:rsid w:val="00FB3387"/>
    <w:rsid w:val="00FB6404"/>
    <w:rsid w:val="00FB6ADF"/>
    <w:rsid w:val="00FB6BF0"/>
    <w:rsid w:val="00FB6DEB"/>
    <w:rsid w:val="00FC1FB7"/>
    <w:rsid w:val="00FC4F27"/>
    <w:rsid w:val="00FC71A3"/>
    <w:rsid w:val="00FD02E2"/>
    <w:rsid w:val="00FD03FE"/>
    <w:rsid w:val="00FD1A31"/>
    <w:rsid w:val="00FD3B55"/>
    <w:rsid w:val="00FD4AB1"/>
    <w:rsid w:val="00FD4F5C"/>
    <w:rsid w:val="00FD6608"/>
    <w:rsid w:val="00FD7234"/>
    <w:rsid w:val="00FD7334"/>
    <w:rsid w:val="00FD7B11"/>
    <w:rsid w:val="00FD7DD0"/>
    <w:rsid w:val="00FE0540"/>
    <w:rsid w:val="00FE2AFA"/>
    <w:rsid w:val="00FE2C07"/>
    <w:rsid w:val="00FE3527"/>
    <w:rsid w:val="00FE4D76"/>
    <w:rsid w:val="00FE63C3"/>
    <w:rsid w:val="00FE7E83"/>
    <w:rsid w:val="00FF216D"/>
    <w:rsid w:val="00FF2F18"/>
    <w:rsid w:val="00FF394E"/>
    <w:rsid w:val="00FF3D68"/>
    <w:rsid w:val="00FF4D80"/>
    <w:rsid w:val="00FF6813"/>
    <w:rsid w:val="00FF6AA9"/>
    <w:rsid w:val="00FF6BB7"/>
    <w:rsid w:val="00FF721F"/>
    <w:rsid w:val="00FF7AF1"/>
    <w:rsid w:val="012F015D"/>
    <w:rsid w:val="026B49A1"/>
    <w:rsid w:val="02D8344E"/>
    <w:rsid w:val="0310FD62"/>
    <w:rsid w:val="03510756"/>
    <w:rsid w:val="04176C7B"/>
    <w:rsid w:val="04654887"/>
    <w:rsid w:val="04B5AD40"/>
    <w:rsid w:val="05596344"/>
    <w:rsid w:val="05FED1C0"/>
    <w:rsid w:val="07E2B11F"/>
    <w:rsid w:val="083F4D17"/>
    <w:rsid w:val="08B84838"/>
    <w:rsid w:val="08D7E08A"/>
    <w:rsid w:val="0908A0B7"/>
    <w:rsid w:val="0944C951"/>
    <w:rsid w:val="0995C350"/>
    <w:rsid w:val="09E8584C"/>
    <w:rsid w:val="0B207DEA"/>
    <w:rsid w:val="0C05CABA"/>
    <w:rsid w:val="0D85C064"/>
    <w:rsid w:val="0D8893C3"/>
    <w:rsid w:val="0E1A5876"/>
    <w:rsid w:val="0ECB4805"/>
    <w:rsid w:val="0FD4E68D"/>
    <w:rsid w:val="104EC897"/>
    <w:rsid w:val="1144796D"/>
    <w:rsid w:val="11F0B59C"/>
    <w:rsid w:val="122BAFE7"/>
    <w:rsid w:val="1354895B"/>
    <w:rsid w:val="141E69B2"/>
    <w:rsid w:val="14CA9C93"/>
    <w:rsid w:val="14D2A103"/>
    <w:rsid w:val="151DC0BC"/>
    <w:rsid w:val="154F9BFC"/>
    <w:rsid w:val="159A48C8"/>
    <w:rsid w:val="15D65D03"/>
    <w:rsid w:val="1642F283"/>
    <w:rsid w:val="16E106B5"/>
    <w:rsid w:val="1718DF03"/>
    <w:rsid w:val="18EAA049"/>
    <w:rsid w:val="19732C29"/>
    <w:rsid w:val="1A86CF71"/>
    <w:rsid w:val="1ADA508F"/>
    <w:rsid w:val="1B82BC97"/>
    <w:rsid w:val="1C305992"/>
    <w:rsid w:val="1CA21E83"/>
    <w:rsid w:val="221C5216"/>
    <w:rsid w:val="22D071F0"/>
    <w:rsid w:val="244D99FF"/>
    <w:rsid w:val="24C1E5B9"/>
    <w:rsid w:val="24E25B51"/>
    <w:rsid w:val="25AE6243"/>
    <w:rsid w:val="26754500"/>
    <w:rsid w:val="27F95834"/>
    <w:rsid w:val="296523BF"/>
    <w:rsid w:val="2A089B5F"/>
    <w:rsid w:val="2AA3F711"/>
    <w:rsid w:val="2B96838C"/>
    <w:rsid w:val="2BF16250"/>
    <w:rsid w:val="2C0F2406"/>
    <w:rsid w:val="2C1E95AD"/>
    <w:rsid w:val="2C364513"/>
    <w:rsid w:val="2D07099B"/>
    <w:rsid w:val="2DAD4666"/>
    <w:rsid w:val="2DD879A8"/>
    <w:rsid w:val="2FA76B36"/>
    <w:rsid w:val="305AA82E"/>
    <w:rsid w:val="30B45BE2"/>
    <w:rsid w:val="31BFAE35"/>
    <w:rsid w:val="320756D3"/>
    <w:rsid w:val="32148F0A"/>
    <w:rsid w:val="32AA1002"/>
    <w:rsid w:val="33C5B248"/>
    <w:rsid w:val="34268C1A"/>
    <w:rsid w:val="361DDBEE"/>
    <w:rsid w:val="36A34524"/>
    <w:rsid w:val="37095DE0"/>
    <w:rsid w:val="37175787"/>
    <w:rsid w:val="373C7147"/>
    <w:rsid w:val="375409DD"/>
    <w:rsid w:val="377C8E68"/>
    <w:rsid w:val="38DD5D6D"/>
    <w:rsid w:val="38F85E62"/>
    <w:rsid w:val="3A1A4B96"/>
    <w:rsid w:val="3A4E1CBE"/>
    <w:rsid w:val="3AD3BF08"/>
    <w:rsid w:val="3B0B5826"/>
    <w:rsid w:val="3E326D7C"/>
    <w:rsid w:val="3E3B5922"/>
    <w:rsid w:val="3E8407CE"/>
    <w:rsid w:val="3E90ACCB"/>
    <w:rsid w:val="3EE5741C"/>
    <w:rsid w:val="3EEE5C97"/>
    <w:rsid w:val="3F057EC5"/>
    <w:rsid w:val="3F08FE40"/>
    <w:rsid w:val="3F52062F"/>
    <w:rsid w:val="3FDA8D0E"/>
    <w:rsid w:val="40829390"/>
    <w:rsid w:val="41E8A493"/>
    <w:rsid w:val="42FB78C8"/>
    <w:rsid w:val="44477CD4"/>
    <w:rsid w:val="445B9EED"/>
    <w:rsid w:val="4470CED4"/>
    <w:rsid w:val="4480B756"/>
    <w:rsid w:val="4495D16C"/>
    <w:rsid w:val="4500DF49"/>
    <w:rsid w:val="4502C6A4"/>
    <w:rsid w:val="450A0550"/>
    <w:rsid w:val="45DB7CC6"/>
    <w:rsid w:val="46424B4D"/>
    <w:rsid w:val="46727CCC"/>
    <w:rsid w:val="46B36409"/>
    <w:rsid w:val="46F5454A"/>
    <w:rsid w:val="4717D001"/>
    <w:rsid w:val="48602902"/>
    <w:rsid w:val="48FD4EFC"/>
    <w:rsid w:val="49583992"/>
    <w:rsid w:val="49A22847"/>
    <w:rsid w:val="4B1CF5A3"/>
    <w:rsid w:val="4B4B88B9"/>
    <w:rsid w:val="4B5F8F4A"/>
    <w:rsid w:val="4BCF6685"/>
    <w:rsid w:val="4C5153FB"/>
    <w:rsid w:val="4C6D4D21"/>
    <w:rsid w:val="4E0D6F3E"/>
    <w:rsid w:val="4EF4B319"/>
    <w:rsid w:val="4F5DC917"/>
    <w:rsid w:val="4F7F18ED"/>
    <w:rsid w:val="4FC569C0"/>
    <w:rsid w:val="50201ED0"/>
    <w:rsid w:val="50C42B5F"/>
    <w:rsid w:val="53079DBF"/>
    <w:rsid w:val="531D08F1"/>
    <w:rsid w:val="537A26E0"/>
    <w:rsid w:val="53862323"/>
    <w:rsid w:val="55B7B50E"/>
    <w:rsid w:val="564043D6"/>
    <w:rsid w:val="5681277D"/>
    <w:rsid w:val="5686B78A"/>
    <w:rsid w:val="56A209A7"/>
    <w:rsid w:val="56D88A82"/>
    <w:rsid w:val="57170930"/>
    <w:rsid w:val="571BF915"/>
    <w:rsid w:val="572C8D94"/>
    <w:rsid w:val="579B48DB"/>
    <w:rsid w:val="5816BBD7"/>
    <w:rsid w:val="5852ADBB"/>
    <w:rsid w:val="585D0AB6"/>
    <w:rsid w:val="5A157BC1"/>
    <w:rsid w:val="5A40E23C"/>
    <w:rsid w:val="5A895994"/>
    <w:rsid w:val="5B2305C6"/>
    <w:rsid w:val="5B9512B9"/>
    <w:rsid w:val="5B9BF488"/>
    <w:rsid w:val="5B9F69D7"/>
    <w:rsid w:val="5C21D874"/>
    <w:rsid w:val="5D98D7EE"/>
    <w:rsid w:val="5EAFA33D"/>
    <w:rsid w:val="60263069"/>
    <w:rsid w:val="60B42AF0"/>
    <w:rsid w:val="6121F159"/>
    <w:rsid w:val="61B21B72"/>
    <w:rsid w:val="61D0461F"/>
    <w:rsid w:val="6249DCB4"/>
    <w:rsid w:val="62EBC11B"/>
    <w:rsid w:val="63E55BBF"/>
    <w:rsid w:val="64410DBC"/>
    <w:rsid w:val="64A3EBED"/>
    <w:rsid w:val="65BB2197"/>
    <w:rsid w:val="66009CC9"/>
    <w:rsid w:val="66C88537"/>
    <w:rsid w:val="680F45C8"/>
    <w:rsid w:val="69D08644"/>
    <w:rsid w:val="6A20A436"/>
    <w:rsid w:val="6A49A4B4"/>
    <w:rsid w:val="6A571B25"/>
    <w:rsid w:val="6AE33454"/>
    <w:rsid w:val="6B589EFA"/>
    <w:rsid w:val="6B9433B1"/>
    <w:rsid w:val="6BE5045C"/>
    <w:rsid w:val="6CBE2DF6"/>
    <w:rsid w:val="6CF0074D"/>
    <w:rsid w:val="6E970FC3"/>
    <w:rsid w:val="700D4815"/>
    <w:rsid w:val="713BCF0A"/>
    <w:rsid w:val="7323BEE7"/>
    <w:rsid w:val="7369B057"/>
    <w:rsid w:val="7431DE20"/>
    <w:rsid w:val="74A74421"/>
    <w:rsid w:val="7518F7F2"/>
    <w:rsid w:val="751EA4CD"/>
    <w:rsid w:val="777B693D"/>
    <w:rsid w:val="77F5C580"/>
    <w:rsid w:val="780B52A9"/>
    <w:rsid w:val="78432199"/>
    <w:rsid w:val="7851D78F"/>
    <w:rsid w:val="786FE255"/>
    <w:rsid w:val="788856EA"/>
    <w:rsid w:val="79E95056"/>
    <w:rsid w:val="7A8D56E5"/>
    <w:rsid w:val="7ADA3787"/>
    <w:rsid w:val="7B24F758"/>
    <w:rsid w:val="7B4EE116"/>
    <w:rsid w:val="7BA6654F"/>
    <w:rsid w:val="7C03D199"/>
    <w:rsid w:val="7CB71D47"/>
    <w:rsid w:val="7E4149E9"/>
    <w:rsid w:val="7E7A260C"/>
    <w:rsid w:val="7E7E7287"/>
    <w:rsid w:val="7FC4186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chartTrackingRefBased/>
  <w15:docId w15:val="{8B9785CF-A395-4859-87CC-6779BAF47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4500DF49"/>
    <w:pPr>
      <w:spacing w:before="200" w:after="120" w:line="312" w:lineRule="auto"/>
      <w:jc w:val="both"/>
    </w:pPr>
    <w:rPr>
      <w:sz w:val="24"/>
      <w:szCs w:val="24"/>
      <w:lang w:val="vi-VN"/>
    </w:rPr>
  </w:style>
  <w:style w:type="paragraph" w:styleId="Heading1">
    <w:name w:val="heading 1"/>
    <w:aliases w:val="CHUONG"/>
    <w:basedOn w:val="Normal"/>
    <w:next w:val="Normal"/>
    <w:uiPriority w:val="9"/>
    <w:qFormat/>
    <w:rsid w:val="4500DF49"/>
    <w:pPr>
      <w:keepNext/>
      <w:pageBreakBefore/>
      <w:numPr>
        <w:numId w:val="2"/>
      </w:numPr>
      <w:spacing w:before="1080" w:after="360"/>
      <w:jc w:val="center"/>
      <w:outlineLvl w:val="0"/>
    </w:pPr>
    <w:rPr>
      <w:rFonts w:cs="Arial"/>
      <w:b/>
      <w:bCs/>
      <w:sz w:val="44"/>
      <w:szCs w:val="44"/>
    </w:rPr>
  </w:style>
  <w:style w:type="paragraph" w:styleId="Heading2">
    <w:name w:val="heading 2"/>
    <w:aliases w:val="Cap 1"/>
    <w:basedOn w:val="Normal"/>
    <w:next w:val="Normal"/>
    <w:uiPriority w:val="9"/>
    <w:qFormat/>
    <w:rsid w:val="4500DF49"/>
    <w:pPr>
      <w:keepNext/>
      <w:numPr>
        <w:ilvl w:val="1"/>
        <w:numId w:val="2"/>
      </w:numPr>
      <w:spacing w:after="240"/>
      <w:outlineLvl w:val="1"/>
    </w:pPr>
    <w:rPr>
      <w:rFonts w:cs="Arial"/>
      <w:b/>
      <w:bCs/>
      <w:sz w:val="32"/>
      <w:szCs w:val="32"/>
    </w:rPr>
  </w:style>
  <w:style w:type="paragraph" w:styleId="Heading3">
    <w:name w:val="heading 3"/>
    <w:aliases w:val="Cap 2"/>
    <w:basedOn w:val="Normal"/>
    <w:next w:val="Normal"/>
    <w:uiPriority w:val="9"/>
    <w:qFormat/>
    <w:rsid w:val="4500DF49"/>
    <w:pPr>
      <w:keepNext/>
      <w:numPr>
        <w:ilvl w:val="2"/>
        <w:numId w:val="2"/>
      </w:numPr>
      <w:spacing w:after="60"/>
      <w:outlineLvl w:val="2"/>
    </w:pPr>
    <w:rPr>
      <w:rFonts w:cs="Arial"/>
      <w:b/>
      <w:bCs/>
      <w:sz w:val="26"/>
      <w:szCs w:val="26"/>
    </w:rPr>
  </w:style>
  <w:style w:type="paragraph" w:styleId="Heading4">
    <w:name w:val="heading 4"/>
    <w:aliases w:val="Cap 3"/>
    <w:basedOn w:val="Normal"/>
    <w:next w:val="Normal"/>
    <w:uiPriority w:val="9"/>
    <w:qFormat/>
    <w:rsid w:val="4500DF49"/>
    <w:pPr>
      <w:keepNext/>
      <w:numPr>
        <w:ilvl w:val="3"/>
        <w:numId w:val="2"/>
      </w:numPr>
      <w:outlineLvl w:val="3"/>
    </w:pPr>
    <w:rPr>
      <w:b/>
      <w:bCs/>
      <w:sz w:val="32"/>
      <w:szCs w:val="32"/>
    </w:rPr>
  </w:style>
  <w:style w:type="paragraph" w:styleId="Heading5">
    <w:name w:val="heading 5"/>
    <w:basedOn w:val="Normal"/>
    <w:next w:val="Normal"/>
    <w:uiPriority w:val="1"/>
    <w:qFormat/>
    <w:rsid w:val="4500DF49"/>
    <w:pPr>
      <w:numPr>
        <w:ilvl w:val="4"/>
        <w:numId w:val="2"/>
      </w:numPr>
      <w:spacing w:before="120"/>
      <w:outlineLvl w:val="4"/>
    </w:pPr>
    <w:rPr>
      <w:b/>
      <w:bCs/>
      <w:sz w:val="28"/>
      <w:szCs w:val="28"/>
    </w:rPr>
  </w:style>
  <w:style w:type="paragraph" w:styleId="Heading6">
    <w:name w:val="heading 6"/>
    <w:basedOn w:val="Normal"/>
    <w:next w:val="Normal"/>
    <w:uiPriority w:val="1"/>
    <w:rsid w:val="4500DF49"/>
    <w:pPr>
      <w:numPr>
        <w:ilvl w:val="5"/>
        <w:numId w:val="2"/>
      </w:numPr>
      <w:spacing w:after="60"/>
      <w:ind w:left="4320" w:hanging="360"/>
      <w:outlineLvl w:val="5"/>
    </w:pPr>
    <w:rPr>
      <w:b/>
      <w:bCs/>
      <w:sz w:val="22"/>
      <w:szCs w:val="22"/>
    </w:rPr>
  </w:style>
  <w:style w:type="paragraph" w:styleId="Heading7">
    <w:name w:val="heading 7"/>
    <w:basedOn w:val="Normal"/>
    <w:next w:val="Normal"/>
    <w:uiPriority w:val="1"/>
    <w:qFormat/>
    <w:rsid w:val="4500DF49"/>
    <w:pPr>
      <w:numPr>
        <w:ilvl w:val="6"/>
        <w:numId w:val="2"/>
      </w:numPr>
      <w:spacing w:after="60"/>
      <w:outlineLvl w:val="6"/>
    </w:pPr>
    <w:rPr>
      <w:b/>
      <w:bCs/>
      <w:sz w:val="32"/>
      <w:szCs w:val="32"/>
    </w:rPr>
  </w:style>
  <w:style w:type="paragraph" w:styleId="Heading8">
    <w:name w:val="heading 8"/>
    <w:basedOn w:val="Normal"/>
    <w:next w:val="Normal"/>
    <w:uiPriority w:val="1"/>
    <w:qFormat/>
    <w:rsid w:val="4500DF49"/>
    <w:pPr>
      <w:numPr>
        <w:ilvl w:val="7"/>
        <w:numId w:val="2"/>
      </w:numPr>
      <w:spacing w:after="60"/>
      <w:ind w:left="5760" w:hanging="360"/>
      <w:outlineLvl w:val="7"/>
    </w:pPr>
    <w:rPr>
      <w:b/>
      <w:bCs/>
      <w:sz w:val="26"/>
      <w:szCs w:val="26"/>
    </w:rPr>
  </w:style>
  <w:style w:type="paragraph" w:styleId="Heading9">
    <w:name w:val="heading 9"/>
    <w:basedOn w:val="Normal"/>
    <w:next w:val="Normal"/>
    <w:uiPriority w:val="1"/>
    <w:rsid w:val="4500DF49"/>
    <w:pPr>
      <w:numPr>
        <w:ilvl w:val="8"/>
        <w:numId w:val="2"/>
      </w:numPr>
      <w:spacing w:after="60"/>
      <w:ind w:left="6480" w:hanging="3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hAnchor="text"/>
      <w:numPr>
        <w:numId w:val="0"/>
      </w:numPr>
      <w:spacing w:before="480" w:after="0" w:line="276" w:lineRule="auto"/>
      <w:jc w:val="left"/>
      <w:outlineLvl w:val="9"/>
    </w:pPr>
    <w:rPr>
      <w:rFonts w:ascii="Calibri Light" w:hAnsi="Calibri Light" w:cs="Times New Roman"/>
      <w:color w:val="2F5496"/>
      <w:sz w:val="28"/>
      <w:szCs w:val="28"/>
    </w:rPr>
  </w:style>
  <w:style w:type="paragraph" w:styleId="TOC1">
    <w:name w:val="toc 1"/>
    <w:basedOn w:val="Normal"/>
    <w:next w:val="Normal"/>
    <w:uiPriority w:val="39"/>
    <w:rsid w:val="4500DF49"/>
    <w:pPr>
      <w:tabs>
        <w:tab w:val="right" w:leader="dot" w:pos="8771"/>
      </w:tabs>
      <w:spacing w:after="240"/>
    </w:pPr>
    <w:rPr>
      <w:b/>
      <w:bCs/>
      <w:sz w:val="26"/>
      <w:szCs w:val="26"/>
    </w:rPr>
  </w:style>
  <w:style w:type="character" w:styleId="Hyperlink">
    <w:name w:val="Hyperlink"/>
    <w:uiPriority w:val="99"/>
    <w:unhideWhenUsed/>
    <w:rsid w:val="007B24B3"/>
    <w:rPr>
      <w:color w:val="0563C1"/>
      <w:u w:val="single"/>
    </w:rPr>
  </w:style>
  <w:style w:type="paragraph" w:styleId="Footer">
    <w:name w:val="footer"/>
    <w:basedOn w:val="Normal"/>
    <w:link w:val="FooterChar"/>
    <w:uiPriority w:val="1"/>
    <w:rsid w:val="4500DF49"/>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uiPriority w:val="1"/>
    <w:rsid w:val="4500DF49"/>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4500DF49"/>
    <w:pPr>
      <w:jc w:val="center"/>
    </w:pPr>
  </w:style>
  <w:style w:type="paragraph" w:styleId="TOC2">
    <w:name w:val="toc 2"/>
    <w:basedOn w:val="Normal"/>
    <w:next w:val="Normal"/>
    <w:uiPriority w:val="39"/>
    <w:rsid w:val="4500DF49"/>
    <w:pPr>
      <w:tabs>
        <w:tab w:val="right" w:leader="dot" w:pos="8771"/>
      </w:tabs>
      <w:spacing w:before="160" w:after="160"/>
    </w:pPr>
  </w:style>
  <w:style w:type="paragraph" w:styleId="TOC3">
    <w:name w:val="toc 3"/>
    <w:basedOn w:val="Normal"/>
    <w:next w:val="Normal"/>
    <w:uiPriority w:val="39"/>
    <w:rsid w:val="4500DF49"/>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uiPriority w:val="1"/>
    <w:qFormat/>
    <w:rsid w:val="4500DF49"/>
    <w:pPr>
      <w:numPr>
        <w:numId w:val="3"/>
      </w:numPr>
      <w:jc w:val="left"/>
    </w:pPr>
  </w:style>
  <w:style w:type="numbering" w:customStyle="1" w:styleId="Phlc">
    <w:name w:val="Phụ lục"/>
    <w:uiPriority w:val="99"/>
    <w:rsid w:val="008D2CAF"/>
    <w:pPr>
      <w:numPr>
        <w:numId w:val="5"/>
      </w:numPr>
    </w:pPr>
  </w:style>
  <w:style w:type="paragraph" w:styleId="TableofFigures">
    <w:name w:val="table of figures"/>
    <w:basedOn w:val="Normal"/>
    <w:next w:val="Normal"/>
    <w:uiPriority w:val="99"/>
    <w:rsid w:val="4500DF49"/>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uiPriority w:val="1"/>
    <w:rsid w:val="4500DF49"/>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4500DF49"/>
    <w:pPr>
      <w:ind w:left="720"/>
      <w:contextualSpacing/>
    </w:pPr>
  </w:style>
  <w:style w:type="paragraph" w:styleId="BalloonText">
    <w:name w:val="Balloon Text"/>
    <w:basedOn w:val="Normal"/>
    <w:link w:val="BalloonTextChar"/>
    <w:uiPriority w:val="1"/>
    <w:rsid w:val="4500DF49"/>
    <w:pPr>
      <w:spacing w:before="0" w:after="0"/>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uiPriority w:val="1"/>
    <w:rsid w:val="4500DF49"/>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rsid w:val="4500DF49"/>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uiPriority w:val="11"/>
    <w:qFormat/>
    <w:rsid w:val="4500DF49"/>
    <w:rPr>
      <w:rFonts w:eastAsiaTheme="minorEastAsia"/>
      <w:color w:val="5A5A5A"/>
    </w:rPr>
  </w:style>
  <w:style w:type="paragraph" w:styleId="Quote">
    <w:name w:val="Quote"/>
    <w:basedOn w:val="Normal"/>
    <w:next w:val="Normal"/>
    <w:uiPriority w:val="29"/>
    <w:qFormat/>
    <w:rsid w:val="4500DF49"/>
    <w:pPr>
      <w:ind w:left="864" w:right="864"/>
      <w:jc w:val="center"/>
    </w:pPr>
    <w:rPr>
      <w:i/>
      <w:iCs/>
      <w:color w:val="404040" w:themeColor="text1" w:themeTint="BF"/>
    </w:rPr>
  </w:style>
  <w:style w:type="paragraph" w:styleId="IntenseQuote">
    <w:name w:val="Intense Quote"/>
    <w:basedOn w:val="Normal"/>
    <w:next w:val="Normal"/>
    <w:uiPriority w:val="30"/>
    <w:qFormat/>
    <w:rsid w:val="4500DF4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OC4">
    <w:name w:val="toc 4"/>
    <w:basedOn w:val="Normal"/>
    <w:next w:val="Normal"/>
    <w:uiPriority w:val="39"/>
    <w:unhideWhenUsed/>
    <w:rsid w:val="4500DF49"/>
    <w:pPr>
      <w:spacing w:after="100"/>
      <w:ind w:left="660"/>
    </w:pPr>
  </w:style>
  <w:style w:type="paragraph" w:styleId="TOC5">
    <w:name w:val="toc 5"/>
    <w:basedOn w:val="Normal"/>
    <w:next w:val="Normal"/>
    <w:uiPriority w:val="39"/>
    <w:unhideWhenUsed/>
    <w:rsid w:val="4500DF49"/>
    <w:pPr>
      <w:spacing w:after="100"/>
      <w:ind w:left="880"/>
    </w:pPr>
  </w:style>
  <w:style w:type="paragraph" w:styleId="TOC6">
    <w:name w:val="toc 6"/>
    <w:basedOn w:val="Normal"/>
    <w:next w:val="Normal"/>
    <w:uiPriority w:val="39"/>
    <w:unhideWhenUsed/>
    <w:rsid w:val="4500DF49"/>
    <w:pPr>
      <w:spacing w:after="100"/>
      <w:ind w:left="1100"/>
    </w:pPr>
  </w:style>
  <w:style w:type="paragraph" w:styleId="TOC7">
    <w:name w:val="toc 7"/>
    <w:basedOn w:val="Normal"/>
    <w:next w:val="Normal"/>
    <w:uiPriority w:val="39"/>
    <w:unhideWhenUsed/>
    <w:rsid w:val="4500DF49"/>
    <w:pPr>
      <w:spacing w:after="100"/>
      <w:ind w:left="1320"/>
    </w:pPr>
  </w:style>
  <w:style w:type="paragraph" w:styleId="TOC8">
    <w:name w:val="toc 8"/>
    <w:basedOn w:val="Normal"/>
    <w:next w:val="Normal"/>
    <w:uiPriority w:val="39"/>
    <w:unhideWhenUsed/>
    <w:rsid w:val="4500DF49"/>
    <w:pPr>
      <w:spacing w:after="100"/>
      <w:ind w:left="1540"/>
    </w:pPr>
  </w:style>
  <w:style w:type="paragraph" w:styleId="TOC9">
    <w:name w:val="toc 9"/>
    <w:basedOn w:val="Normal"/>
    <w:next w:val="Normal"/>
    <w:uiPriority w:val="39"/>
    <w:unhideWhenUsed/>
    <w:rsid w:val="4500DF49"/>
    <w:pPr>
      <w:spacing w:after="100"/>
      <w:ind w:left="1760"/>
    </w:pPr>
  </w:style>
  <w:style w:type="paragraph" w:styleId="EndnoteText">
    <w:name w:val="endnote text"/>
    <w:basedOn w:val="Normal"/>
    <w:uiPriority w:val="99"/>
    <w:semiHidden/>
    <w:unhideWhenUsed/>
    <w:rsid w:val="4500DF49"/>
    <w:pPr>
      <w:spacing w:after="0"/>
    </w:pPr>
    <w:rPr>
      <w:sz w:val="20"/>
      <w:szCs w:val="20"/>
    </w:rPr>
  </w:style>
  <w:style w:type="paragraph" w:styleId="NormalWeb">
    <w:name w:val="Normal (Web)"/>
    <w:basedOn w:val="Normal"/>
    <w:uiPriority w:val="99"/>
    <w:unhideWhenUsed/>
    <w:rsid w:val="00455427"/>
    <w:pPr>
      <w:spacing w:before="100" w:beforeAutospacing="1" w:after="100" w:afterAutospacing="1" w:line="240" w:lineRule="auto"/>
      <w:jc w:val="left"/>
    </w:pPr>
    <w:rPr>
      <w:lang w:val="en-US" w:bidi="th-TH"/>
    </w:rPr>
  </w:style>
  <w:style w:type="character" w:styleId="Strong">
    <w:name w:val="Strong"/>
    <w:basedOn w:val="DefaultParagraphFont"/>
    <w:uiPriority w:val="22"/>
    <w:qFormat/>
    <w:rsid w:val="004A1B16"/>
    <w:rPr>
      <w:b/>
      <w:bCs/>
    </w:rPr>
  </w:style>
  <w:style w:type="character" w:customStyle="1" w:styleId="apple-converted-space">
    <w:name w:val="apple-converted-space"/>
    <w:basedOn w:val="DefaultParagraphFont"/>
    <w:rsid w:val="00493537"/>
  </w:style>
  <w:style w:type="character" w:styleId="HTMLCode">
    <w:name w:val="HTML Code"/>
    <w:basedOn w:val="DefaultParagraphFont"/>
    <w:uiPriority w:val="99"/>
    <w:unhideWhenUsed/>
    <w:rsid w:val="00D73A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9593">
      <w:bodyDiv w:val="1"/>
      <w:marLeft w:val="0"/>
      <w:marRight w:val="0"/>
      <w:marTop w:val="0"/>
      <w:marBottom w:val="0"/>
      <w:divBdr>
        <w:top w:val="none" w:sz="0" w:space="0" w:color="auto"/>
        <w:left w:val="none" w:sz="0" w:space="0" w:color="auto"/>
        <w:bottom w:val="none" w:sz="0" w:space="0" w:color="auto"/>
        <w:right w:val="none" w:sz="0" w:space="0" w:color="auto"/>
      </w:divBdr>
    </w:div>
    <w:div w:id="66415630">
      <w:bodyDiv w:val="1"/>
      <w:marLeft w:val="0"/>
      <w:marRight w:val="0"/>
      <w:marTop w:val="0"/>
      <w:marBottom w:val="0"/>
      <w:divBdr>
        <w:top w:val="none" w:sz="0" w:space="0" w:color="auto"/>
        <w:left w:val="none" w:sz="0" w:space="0" w:color="auto"/>
        <w:bottom w:val="none" w:sz="0" w:space="0" w:color="auto"/>
        <w:right w:val="none" w:sz="0" w:space="0" w:color="auto"/>
      </w:divBdr>
    </w:div>
    <w:div w:id="133837026">
      <w:bodyDiv w:val="1"/>
      <w:marLeft w:val="0"/>
      <w:marRight w:val="0"/>
      <w:marTop w:val="0"/>
      <w:marBottom w:val="0"/>
      <w:divBdr>
        <w:top w:val="none" w:sz="0" w:space="0" w:color="auto"/>
        <w:left w:val="none" w:sz="0" w:space="0" w:color="auto"/>
        <w:bottom w:val="none" w:sz="0" w:space="0" w:color="auto"/>
        <w:right w:val="none" w:sz="0" w:space="0" w:color="auto"/>
      </w:divBdr>
    </w:div>
    <w:div w:id="168371894">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04967319">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81309507">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03129867">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29868740">
      <w:bodyDiv w:val="1"/>
      <w:marLeft w:val="0"/>
      <w:marRight w:val="0"/>
      <w:marTop w:val="0"/>
      <w:marBottom w:val="0"/>
      <w:divBdr>
        <w:top w:val="none" w:sz="0" w:space="0" w:color="auto"/>
        <w:left w:val="none" w:sz="0" w:space="0" w:color="auto"/>
        <w:bottom w:val="none" w:sz="0" w:space="0" w:color="auto"/>
        <w:right w:val="none" w:sz="0" w:space="0" w:color="auto"/>
      </w:divBdr>
    </w:div>
    <w:div w:id="704788214">
      <w:bodyDiv w:val="1"/>
      <w:marLeft w:val="0"/>
      <w:marRight w:val="0"/>
      <w:marTop w:val="0"/>
      <w:marBottom w:val="0"/>
      <w:divBdr>
        <w:top w:val="none" w:sz="0" w:space="0" w:color="auto"/>
        <w:left w:val="none" w:sz="0" w:space="0" w:color="auto"/>
        <w:bottom w:val="none" w:sz="0" w:space="0" w:color="auto"/>
        <w:right w:val="none" w:sz="0" w:space="0" w:color="auto"/>
      </w:divBdr>
    </w:div>
    <w:div w:id="713195303">
      <w:bodyDiv w:val="1"/>
      <w:marLeft w:val="0"/>
      <w:marRight w:val="0"/>
      <w:marTop w:val="0"/>
      <w:marBottom w:val="0"/>
      <w:divBdr>
        <w:top w:val="none" w:sz="0" w:space="0" w:color="auto"/>
        <w:left w:val="none" w:sz="0" w:space="0" w:color="auto"/>
        <w:bottom w:val="none" w:sz="0" w:space="0" w:color="auto"/>
        <w:right w:val="none" w:sz="0" w:space="0" w:color="auto"/>
      </w:divBdr>
    </w:div>
    <w:div w:id="755131725">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794953160">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9172699">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09467246">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15236192">
      <w:bodyDiv w:val="1"/>
      <w:marLeft w:val="0"/>
      <w:marRight w:val="0"/>
      <w:marTop w:val="0"/>
      <w:marBottom w:val="0"/>
      <w:divBdr>
        <w:top w:val="none" w:sz="0" w:space="0" w:color="auto"/>
        <w:left w:val="none" w:sz="0" w:space="0" w:color="auto"/>
        <w:bottom w:val="none" w:sz="0" w:space="0" w:color="auto"/>
        <w:right w:val="none" w:sz="0" w:space="0" w:color="auto"/>
      </w:divBdr>
    </w:div>
    <w:div w:id="1219824938">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29892237">
      <w:bodyDiv w:val="1"/>
      <w:marLeft w:val="0"/>
      <w:marRight w:val="0"/>
      <w:marTop w:val="0"/>
      <w:marBottom w:val="0"/>
      <w:divBdr>
        <w:top w:val="none" w:sz="0" w:space="0" w:color="auto"/>
        <w:left w:val="none" w:sz="0" w:space="0" w:color="auto"/>
        <w:bottom w:val="none" w:sz="0" w:space="0" w:color="auto"/>
        <w:right w:val="none" w:sz="0" w:space="0" w:color="auto"/>
      </w:divBdr>
    </w:div>
    <w:div w:id="1441878819">
      <w:bodyDiv w:val="1"/>
      <w:marLeft w:val="0"/>
      <w:marRight w:val="0"/>
      <w:marTop w:val="0"/>
      <w:marBottom w:val="0"/>
      <w:divBdr>
        <w:top w:val="none" w:sz="0" w:space="0" w:color="auto"/>
        <w:left w:val="none" w:sz="0" w:space="0" w:color="auto"/>
        <w:bottom w:val="none" w:sz="0" w:space="0" w:color="auto"/>
        <w:right w:val="none" w:sz="0" w:space="0" w:color="auto"/>
      </w:divBdr>
    </w:div>
    <w:div w:id="1442384365">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52750056">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478524510">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59903297">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580558851">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07759029">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2020765365">
      <w:bodyDiv w:val="1"/>
      <w:marLeft w:val="0"/>
      <w:marRight w:val="0"/>
      <w:marTop w:val="0"/>
      <w:marBottom w:val="0"/>
      <w:divBdr>
        <w:top w:val="none" w:sz="0" w:space="0" w:color="auto"/>
        <w:left w:val="none" w:sz="0" w:space="0" w:color="auto"/>
        <w:bottom w:val="none" w:sz="0" w:space="0" w:color="auto"/>
        <w:right w:val="none" w:sz="0" w:space="0" w:color="auto"/>
      </w:divBdr>
    </w:div>
    <w:div w:id="2024017082">
      <w:bodyDiv w:val="1"/>
      <w:marLeft w:val="0"/>
      <w:marRight w:val="0"/>
      <w:marTop w:val="0"/>
      <w:marBottom w:val="0"/>
      <w:divBdr>
        <w:top w:val="none" w:sz="0" w:space="0" w:color="auto"/>
        <w:left w:val="none" w:sz="0" w:space="0" w:color="auto"/>
        <w:bottom w:val="none" w:sz="0" w:space="0" w:color="auto"/>
        <w:right w:val="none" w:sz="0" w:space="0" w:color="auto"/>
      </w:divBdr>
    </w:div>
    <w:div w:id="2039311151">
      <w:bodyDiv w:val="1"/>
      <w:marLeft w:val="0"/>
      <w:marRight w:val="0"/>
      <w:marTop w:val="0"/>
      <w:marBottom w:val="0"/>
      <w:divBdr>
        <w:top w:val="none" w:sz="0" w:space="0" w:color="auto"/>
        <w:left w:val="none" w:sz="0" w:space="0" w:color="auto"/>
        <w:bottom w:val="none" w:sz="0" w:space="0" w:color="auto"/>
        <w:right w:val="none" w:sz="0" w:space="0" w:color="auto"/>
      </w:divBdr>
    </w:div>
    <w:div w:id="211852432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google.com/url?sa=E&amp;source=gmail&amp;q=https://git-scm.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sv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mailto:teacher@domain.com"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localhost:3000"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google.com/url?sa=E&amp;source=gmail&amp;q=https://nodejs.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3badfed-b8d5-41ac-8263-c8f7290caafd">
      <Terms xmlns="http://schemas.microsoft.com/office/infopath/2007/PartnerControls"/>
    </lcf76f155ced4ddcb4097134ff3c332f>
    <TaxCatchAll xmlns="e738207b-8185-4915-aabe-7d684b6a3e9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C4D70A23FD3474F8DEA7DC11F3A63C9" ma:contentTypeVersion="12" ma:contentTypeDescription="Create a new document." ma:contentTypeScope="" ma:versionID="fc05180efe3f8502be19593228d1502a">
  <xsd:schema xmlns:xsd="http://www.w3.org/2001/XMLSchema" xmlns:xs="http://www.w3.org/2001/XMLSchema" xmlns:p="http://schemas.microsoft.com/office/2006/metadata/properties" xmlns:ns2="03badfed-b8d5-41ac-8263-c8f7290caafd" xmlns:ns3="e738207b-8185-4915-aabe-7d684b6a3e96" targetNamespace="http://schemas.microsoft.com/office/2006/metadata/properties" ma:root="true" ma:fieldsID="1738a9a108f2b5a4af5abc2c32419b36" ns2:_="" ns3:_="">
    <xsd:import namespace="03badfed-b8d5-41ac-8263-c8f7290caafd"/>
    <xsd:import namespace="e738207b-8185-4915-aabe-7d684b6a3e9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adfed-b8d5-41ac-8263-c8f7290caa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38207b-8185-4915-aabe-7d684b6a3e96"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c3e6e8fd-a3a7-41da-a5c2-c5375078ec21}" ma:internalName="TaxCatchAll" ma:showField="CatchAllData" ma:web="e738207b-8185-4915-aabe-7d684b6a3e9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3A342C-51C0-4946-A65E-E82E3830E269}">
  <ds:schemaRefs>
    <ds:schemaRef ds:uri="http://schemas.openxmlformats.org/officeDocument/2006/bibliography"/>
  </ds:schemaRefs>
</ds:datastoreItem>
</file>

<file path=customXml/itemProps2.xml><?xml version="1.0" encoding="utf-8"?>
<ds:datastoreItem xmlns:ds="http://schemas.openxmlformats.org/officeDocument/2006/customXml" ds:itemID="{16ACA7BC-FBE9-4918-B6D5-061202BFBD36}">
  <ds:schemaRefs>
    <ds:schemaRef ds:uri="http://schemas.microsoft.com/office/2006/metadata/properties"/>
    <ds:schemaRef ds:uri="http://schemas.microsoft.com/office/infopath/2007/PartnerControls"/>
    <ds:schemaRef ds:uri="03badfed-b8d5-41ac-8263-c8f7290caafd"/>
    <ds:schemaRef ds:uri="e738207b-8185-4915-aabe-7d684b6a3e96"/>
  </ds:schemaRefs>
</ds:datastoreItem>
</file>

<file path=customXml/itemProps3.xml><?xml version="1.0" encoding="utf-8"?>
<ds:datastoreItem xmlns:ds="http://schemas.openxmlformats.org/officeDocument/2006/customXml" ds:itemID="{7F55D7D2-AF33-4979-840E-54A78F0CA9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adfed-b8d5-41ac-8263-c8f7290caafd"/>
    <ds:schemaRef ds:uri="e738207b-8185-4915-aabe-7d684b6a3e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24403DF-D8ED-4273-BF87-3F6ACC59252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10549</Words>
  <Characters>60134</Characters>
  <Application>Microsoft Office Word</Application>
  <DocSecurity>4</DocSecurity>
  <Lines>501</Lines>
  <Paragraphs>141</Paragraphs>
  <ScaleCrop>false</ScaleCrop>
  <Company/>
  <LinksUpToDate>false</LinksUpToDate>
  <CharactersWithSpaces>70542</CharactersWithSpaces>
  <SharedDoc>false</SharedDoc>
  <HLinks>
    <vt:vector size="702" baseType="variant">
      <vt:variant>
        <vt:i4>8323110</vt:i4>
      </vt:variant>
      <vt:variant>
        <vt:i4>846</vt:i4>
      </vt:variant>
      <vt:variant>
        <vt:i4>0</vt:i4>
      </vt:variant>
      <vt:variant>
        <vt:i4>5</vt:i4>
      </vt:variant>
      <vt:variant>
        <vt:lpwstr>http://localhost:3000/</vt:lpwstr>
      </vt:variant>
      <vt:variant>
        <vt:lpwstr/>
      </vt:variant>
      <vt:variant>
        <vt:i4>7995443</vt:i4>
      </vt:variant>
      <vt:variant>
        <vt:i4>843</vt:i4>
      </vt:variant>
      <vt:variant>
        <vt:i4>0</vt:i4>
      </vt:variant>
      <vt:variant>
        <vt:i4>5</vt:i4>
      </vt:variant>
      <vt:variant>
        <vt:lpwstr>https://www.google.com/url?sa=E&amp;source=gmail&amp;q=https://git-scm.com/</vt:lpwstr>
      </vt:variant>
      <vt:variant>
        <vt:lpwstr/>
      </vt:variant>
      <vt:variant>
        <vt:i4>6946852</vt:i4>
      </vt:variant>
      <vt:variant>
        <vt:i4>840</vt:i4>
      </vt:variant>
      <vt:variant>
        <vt:i4>0</vt:i4>
      </vt:variant>
      <vt:variant>
        <vt:i4>5</vt:i4>
      </vt:variant>
      <vt:variant>
        <vt:lpwstr>https://www.google.com/url?sa=E&amp;source=gmail&amp;q=https://nodejs.org/</vt:lpwstr>
      </vt:variant>
      <vt:variant>
        <vt:lpwstr/>
      </vt:variant>
      <vt:variant>
        <vt:i4>4980842</vt:i4>
      </vt:variant>
      <vt:variant>
        <vt:i4>837</vt:i4>
      </vt:variant>
      <vt:variant>
        <vt:i4>0</vt:i4>
      </vt:variant>
      <vt:variant>
        <vt:i4>5</vt:i4>
      </vt:variant>
      <vt:variant>
        <vt:lpwstr>mailto:teacher@domain.com</vt:lpwstr>
      </vt:variant>
      <vt:variant>
        <vt:lpwstr/>
      </vt:variant>
      <vt:variant>
        <vt:i4>1703986</vt:i4>
      </vt:variant>
      <vt:variant>
        <vt:i4>677</vt:i4>
      </vt:variant>
      <vt:variant>
        <vt:i4>0</vt:i4>
      </vt:variant>
      <vt:variant>
        <vt:i4>5</vt:i4>
      </vt:variant>
      <vt:variant>
        <vt:lpwstr/>
      </vt:variant>
      <vt:variant>
        <vt:lpwstr>_Toc186524741</vt:lpwstr>
      </vt:variant>
      <vt:variant>
        <vt:i4>1703986</vt:i4>
      </vt:variant>
      <vt:variant>
        <vt:i4>671</vt:i4>
      </vt:variant>
      <vt:variant>
        <vt:i4>0</vt:i4>
      </vt:variant>
      <vt:variant>
        <vt:i4>5</vt:i4>
      </vt:variant>
      <vt:variant>
        <vt:lpwstr/>
      </vt:variant>
      <vt:variant>
        <vt:lpwstr>_Toc186524740</vt:lpwstr>
      </vt:variant>
      <vt:variant>
        <vt:i4>1900594</vt:i4>
      </vt:variant>
      <vt:variant>
        <vt:i4>665</vt:i4>
      </vt:variant>
      <vt:variant>
        <vt:i4>0</vt:i4>
      </vt:variant>
      <vt:variant>
        <vt:i4>5</vt:i4>
      </vt:variant>
      <vt:variant>
        <vt:lpwstr/>
      </vt:variant>
      <vt:variant>
        <vt:lpwstr>_Toc186524739</vt:lpwstr>
      </vt:variant>
      <vt:variant>
        <vt:i4>1900594</vt:i4>
      </vt:variant>
      <vt:variant>
        <vt:i4>659</vt:i4>
      </vt:variant>
      <vt:variant>
        <vt:i4>0</vt:i4>
      </vt:variant>
      <vt:variant>
        <vt:i4>5</vt:i4>
      </vt:variant>
      <vt:variant>
        <vt:lpwstr/>
      </vt:variant>
      <vt:variant>
        <vt:lpwstr>_Toc186524738</vt:lpwstr>
      </vt:variant>
      <vt:variant>
        <vt:i4>1900594</vt:i4>
      </vt:variant>
      <vt:variant>
        <vt:i4>653</vt:i4>
      </vt:variant>
      <vt:variant>
        <vt:i4>0</vt:i4>
      </vt:variant>
      <vt:variant>
        <vt:i4>5</vt:i4>
      </vt:variant>
      <vt:variant>
        <vt:lpwstr/>
      </vt:variant>
      <vt:variant>
        <vt:lpwstr>_Toc186524737</vt:lpwstr>
      </vt:variant>
      <vt:variant>
        <vt:i4>1900594</vt:i4>
      </vt:variant>
      <vt:variant>
        <vt:i4>647</vt:i4>
      </vt:variant>
      <vt:variant>
        <vt:i4>0</vt:i4>
      </vt:variant>
      <vt:variant>
        <vt:i4>5</vt:i4>
      </vt:variant>
      <vt:variant>
        <vt:lpwstr/>
      </vt:variant>
      <vt:variant>
        <vt:lpwstr>_Toc186524736</vt:lpwstr>
      </vt:variant>
      <vt:variant>
        <vt:i4>1900594</vt:i4>
      </vt:variant>
      <vt:variant>
        <vt:i4>641</vt:i4>
      </vt:variant>
      <vt:variant>
        <vt:i4>0</vt:i4>
      </vt:variant>
      <vt:variant>
        <vt:i4>5</vt:i4>
      </vt:variant>
      <vt:variant>
        <vt:lpwstr/>
      </vt:variant>
      <vt:variant>
        <vt:lpwstr>_Toc186524735</vt:lpwstr>
      </vt:variant>
      <vt:variant>
        <vt:i4>1900594</vt:i4>
      </vt:variant>
      <vt:variant>
        <vt:i4>635</vt:i4>
      </vt:variant>
      <vt:variant>
        <vt:i4>0</vt:i4>
      </vt:variant>
      <vt:variant>
        <vt:i4>5</vt:i4>
      </vt:variant>
      <vt:variant>
        <vt:lpwstr/>
      </vt:variant>
      <vt:variant>
        <vt:lpwstr>_Toc186524734</vt:lpwstr>
      </vt:variant>
      <vt:variant>
        <vt:i4>1900594</vt:i4>
      </vt:variant>
      <vt:variant>
        <vt:i4>629</vt:i4>
      </vt:variant>
      <vt:variant>
        <vt:i4>0</vt:i4>
      </vt:variant>
      <vt:variant>
        <vt:i4>5</vt:i4>
      </vt:variant>
      <vt:variant>
        <vt:lpwstr/>
      </vt:variant>
      <vt:variant>
        <vt:lpwstr>_Toc186524733</vt:lpwstr>
      </vt:variant>
      <vt:variant>
        <vt:i4>1900594</vt:i4>
      </vt:variant>
      <vt:variant>
        <vt:i4>623</vt:i4>
      </vt:variant>
      <vt:variant>
        <vt:i4>0</vt:i4>
      </vt:variant>
      <vt:variant>
        <vt:i4>5</vt:i4>
      </vt:variant>
      <vt:variant>
        <vt:lpwstr/>
      </vt:variant>
      <vt:variant>
        <vt:lpwstr>_Toc186524732</vt:lpwstr>
      </vt:variant>
      <vt:variant>
        <vt:i4>1900594</vt:i4>
      </vt:variant>
      <vt:variant>
        <vt:i4>617</vt:i4>
      </vt:variant>
      <vt:variant>
        <vt:i4>0</vt:i4>
      </vt:variant>
      <vt:variant>
        <vt:i4>5</vt:i4>
      </vt:variant>
      <vt:variant>
        <vt:lpwstr/>
      </vt:variant>
      <vt:variant>
        <vt:lpwstr>_Toc186524731</vt:lpwstr>
      </vt:variant>
      <vt:variant>
        <vt:i4>1900594</vt:i4>
      </vt:variant>
      <vt:variant>
        <vt:i4>611</vt:i4>
      </vt:variant>
      <vt:variant>
        <vt:i4>0</vt:i4>
      </vt:variant>
      <vt:variant>
        <vt:i4>5</vt:i4>
      </vt:variant>
      <vt:variant>
        <vt:lpwstr/>
      </vt:variant>
      <vt:variant>
        <vt:lpwstr>_Toc186524730</vt:lpwstr>
      </vt:variant>
      <vt:variant>
        <vt:i4>1835058</vt:i4>
      </vt:variant>
      <vt:variant>
        <vt:i4>605</vt:i4>
      </vt:variant>
      <vt:variant>
        <vt:i4>0</vt:i4>
      </vt:variant>
      <vt:variant>
        <vt:i4>5</vt:i4>
      </vt:variant>
      <vt:variant>
        <vt:lpwstr/>
      </vt:variant>
      <vt:variant>
        <vt:lpwstr>_Toc186524729</vt:lpwstr>
      </vt:variant>
      <vt:variant>
        <vt:i4>1835058</vt:i4>
      </vt:variant>
      <vt:variant>
        <vt:i4>599</vt:i4>
      </vt:variant>
      <vt:variant>
        <vt:i4>0</vt:i4>
      </vt:variant>
      <vt:variant>
        <vt:i4>5</vt:i4>
      </vt:variant>
      <vt:variant>
        <vt:lpwstr/>
      </vt:variant>
      <vt:variant>
        <vt:lpwstr>_Toc186524728</vt:lpwstr>
      </vt:variant>
      <vt:variant>
        <vt:i4>1835058</vt:i4>
      </vt:variant>
      <vt:variant>
        <vt:i4>593</vt:i4>
      </vt:variant>
      <vt:variant>
        <vt:i4>0</vt:i4>
      </vt:variant>
      <vt:variant>
        <vt:i4>5</vt:i4>
      </vt:variant>
      <vt:variant>
        <vt:lpwstr/>
      </vt:variant>
      <vt:variant>
        <vt:lpwstr>_Toc186524727</vt:lpwstr>
      </vt:variant>
      <vt:variant>
        <vt:i4>1835058</vt:i4>
      </vt:variant>
      <vt:variant>
        <vt:i4>587</vt:i4>
      </vt:variant>
      <vt:variant>
        <vt:i4>0</vt:i4>
      </vt:variant>
      <vt:variant>
        <vt:i4>5</vt:i4>
      </vt:variant>
      <vt:variant>
        <vt:lpwstr/>
      </vt:variant>
      <vt:variant>
        <vt:lpwstr>_Toc186524726</vt:lpwstr>
      </vt:variant>
      <vt:variant>
        <vt:i4>1835058</vt:i4>
      </vt:variant>
      <vt:variant>
        <vt:i4>581</vt:i4>
      </vt:variant>
      <vt:variant>
        <vt:i4>0</vt:i4>
      </vt:variant>
      <vt:variant>
        <vt:i4>5</vt:i4>
      </vt:variant>
      <vt:variant>
        <vt:lpwstr/>
      </vt:variant>
      <vt:variant>
        <vt:lpwstr>_Toc186524725</vt:lpwstr>
      </vt:variant>
      <vt:variant>
        <vt:i4>1835058</vt:i4>
      </vt:variant>
      <vt:variant>
        <vt:i4>575</vt:i4>
      </vt:variant>
      <vt:variant>
        <vt:i4>0</vt:i4>
      </vt:variant>
      <vt:variant>
        <vt:i4>5</vt:i4>
      </vt:variant>
      <vt:variant>
        <vt:lpwstr/>
      </vt:variant>
      <vt:variant>
        <vt:lpwstr>_Toc186524724</vt:lpwstr>
      </vt:variant>
      <vt:variant>
        <vt:i4>1835058</vt:i4>
      </vt:variant>
      <vt:variant>
        <vt:i4>569</vt:i4>
      </vt:variant>
      <vt:variant>
        <vt:i4>0</vt:i4>
      </vt:variant>
      <vt:variant>
        <vt:i4>5</vt:i4>
      </vt:variant>
      <vt:variant>
        <vt:lpwstr/>
      </vt:variant>
      <vt:variant>
        <vt:lpwstr>_Toc186524723</vt:lpwstr>
      </vt:variant>
      <vt:variant>
        <vt:i4>1835058</vt:i4>
      </vt:variant>
      <vt:variant>
        <vt:i4>563</vt:i4>
      </vt:variant>
      <vt:variant>
        <vt:i4>0</vt:i4>
      </vt:variant>
      <vt:variant>
        <vt:i4>5</vt:i4>
      </vt:variant>
      <vt:variant>
        <vt:lpwstr/>
      </vt:variant>
      <vt:variant>
        <vt:lpwstr>_Toc186524722</vt:lpwstr>
      </vt:variant>
      <vt:variant>
        <vt:i4>1835058</vt:i4>
      </vt:variant>
      <vt:variant>
        <vt:i4>557</vt:i4>
      </vt:variant>
      <vt:variant>
        <vt:i4>0</vt:i4>
      </vt:variant>
      <vt:variant>
        <vt:i4>5</vt:i4>
      </vt:variant>
      <vt:variant>
        <vt:lpwstr/>
      </vt:variant>
      <vt:variant>
        <vt:lpwstr>_Toc186524721</vt:lpwstr>
      </vt:variant>
      <vt:variant>
        <vt:i4>1835058</vt:i4>
      </vt:variant>
      <vt:variant>
        <vt:i4>551</vt:i4>
      </vt:variant>
      <vt:variant>
        <vt:i4>0</vt:i4>
      </vt:variant>
      <vt:variant>
        <vt:i4>5</vt:i4>
      </vt:variant>
      <vt:variant>
        <vt:lpwstr/>
      </vt:variant>
      <vt:variant>
        <vt:lpwstr>_Toc186524720</vt:lpwstr>
      </vt:variant>
      <vt:variant>
        <vt:i4>2031666</vt:i4>
      </vt:variant>
      <vt:variant>
        <vt:i4>545</vt:i4>
      </vt:variant>
      <vt:variant>
        <vt:i4>0</vt:i4>
      </vt:variant>
      <vt:variant>
        <vt:i4>5</vt:i4>
      </vt:variant>
      <vt:variant>
        <vt:lpwstr/>
      </vt:variant>
      <vt:variant>
        <vt:lpwstr>_Toc186524719</vt:lpwstr>
      </vt:variant>
      <vt:variant>
        <vt:i4>2031666</vt:i4>
      </vt:variant>
      <vt:variant>
        <vt:i4>539</vt:i4>
      </vt:variant>
      <vt:variant>
        <vt:i4>0</vt:i4>
      </vt:variant>
      <vt:variant>
        <vt:i4>5</vt:i4>
      </vt:variant>
      <vt:variant>
        <vt:lpwstr/>
      </vt:variant>
      <vt:variant>
        <vt:lpwstr>_Toc186524718</vt:lpwstr>
      </vt:variant>
      <vt:variant>
        <vt:i4>2031666</vt:i4>
      </vt:variant>
      <vt:variant>
        <vt:i4>533</vt:i4>
      </vt:variant>
      <vt:variant>
        <vt:i4>0</vt:i4>
      </vt:variant>
      <vt:variant>
        <vt:i4>5</vt:i4>
      </vt:variant>
      <vt:variant>
        <vt:lpwstr/>
      </vt:variant>
      <vt:variant>
        <vt:lpwstr>_Toc186524717</vt:lpwstr>
      </vt:variant>
      <vt:variant>
        <vt:i4>2031666</vt:i4>
      </vt:variant>
      <vt:variant>
        <vt:i4>527</vt:i4>
      </vt:variant>
      <vt:variant>
        <vt:i4>0</vt:i4>
      </vt:variant>
      <vt:variant>
        <vt:i4>5</vt:i4>
      </vt:variant>
      <vt:variant>
        <vt:lpwstr/>
      </vt:variant>
      <vt:variant>
        <vt:lpwstr>_Toc186524716</vt:lpwstr>
      </vt:variant>
      <vt:variant>
        <vt:i4>2031666</vt:i4>
      </vt:variant>
      <vt:variant>
        <vt:i4>521</vt:i4>
      </vt:variant>
      <vt:variant>
        <vt:i4>0</vt:i4>
      </vt:variant>
      <vt:variant>
        <vt:i4>5</vt:i4>
      </vt:variant>
      <vt:variant>
        <vt:lpwstr/>
      </vt:variant>
      <vt:variant>
        <vt:lpwstr>_Toc186524715</vt:lpwstr>
      </vt:variant>
      <vt:variant>
        <vt:i4>2031666</vt:i4>
      </vt:variant>
      <vt:variant>
        <vt:i4>515</vt:i4>
      </vt:variant>
      <vt:variant>
        <vt:i4>0</vt:i4>
      </vt:variant>
      <vt:variant>
        <vt:i4>5</vt:i4>
      </vt:variant>
      <vt:variant>
        <vt:lpwstr/>
      </vt:variant>
      <vt:variant>
        <vt:lpwstr>_Toc186524714</vt:lpwstr>
      </vt:variant>
      <vt:variant>
        <vt:i4>2031666</vt:i4>
      </vt:variant>
      <vt:variant>
        <vt:i4>509</vt:i4>
      </vt:variant>
      <vt:variant>
        <vt:i4>0</vt:i4>
      </vt:variant>
      <vt:variant>
        <vt:i4>5</vt:i4>
      </vt:variant>
      <vt:variant>
        <vt:lpwstr/>
      </vt:variant>
      <vt:variant>
        <vt:lpwstr>_Toc186524713</vt:lpwstr>
      </vt:variant>
      <vt:variant>
        <vt:i4>2031666</vt:i4>
      </vt:variant>
      <vt:variant>
        <vt:i4>503</vt:i4>
      </vt:variant>
      <vt:variant>
        <vt:i4>0</vt:i4>
      </vt:variant>
      <vt:variant>
        <vt:i4>5</vt:i4>
      </vt:variant>
      <vt:variant>
        <vt:lpwstr/>
      </vt:variant>
      <vt:variant>
        <vt:lpwstr>_Toc186524712</vt:lpwstr>
      </vt:variant>
      <vt:variant>
        <vt:i4>2031666</vt:i4>
      </vt:variant>
      <vt:variant>
        <vt:i4>497</vt:i4>
      </vt:variant>
      <vt:variant>
        <vt:i4>0</vt:i4>
      </vt:variant>
      <vt:variant>
        <vt:i4>5</vt:i4>
      </vt:variant>
      <vt:variant>
        <vt:lpwstr/>
      </vt:variant>
      <vt:variant>
        <vt:lpwstr>_Toc186524711</vt:lpwstr>
      </vt:variant>
      <vt:variant>
        <vt:i4>2031666</vt:i4>
      </vt:variant>
      <vt:variant>
        <vt:i4>491</vt:i4>
      </vt:variant>
      <vt:variant>
        <vt:i4>0</vt:i4>
      </vt:variant>
      <vt:variant>
        <vt:i4>5</vt:i4>
      </vt:variant>
      <vt:variant>
        <vt:lpwstr/>
      </vt:variant>
      <vt:variant>
        <vt:lpwstr>_Toc186524710</vt:lpwstr>
      </vt:variant>
      <vt:variant>
        <vt:i4>1966130</vt:i4>
      </vt:variant>
      <vt:variant>
        <vt:i4>485</vt:i4>
      </vt:variant>
      <vt:variant>
        <vt:i4>0</vt:i4>
      </vt:variant>
      <vt:variant>
        <vt:i4>5</vt:i4>
      </vt:variant>
      <vt:variant>
        <vt:lpwstr/>
      </vt:variant>
      <vt:variant>
        <vt:lpwstr>_Toc186524709</vt:lpwstr>
      </vt:variant>
      <vt:variant>
        <vt:i4>1966130</vt:i4>
      </vt:variant>
      <vt:variant>
        <vt:i4>479</vt:i4>
      </vt:variant>
      <vt:variant>
        <vt:i4>0</vt:i4>
      </vt:variant>
      <vt:variant>
        <vt:i4>5</vt:i4>
      </vt:variant>
      <vt:variant>
        <vt:lpwstr/>
      </vt:variant>
      <vt:variant>
        <vt:lpwstr>_Toc186524708</vt:lpwstr>
      </vt:variant>
      <vt:variant>
        <vt:i4>1966130</vt:i4>
      </vt:variant>
      <vt:variant>
        <vt:i4>473</vt:i4>
      </vt:variant>
      <vt:variant>
        <vt:i4>0</vt:i4>
      </vt:variant>
      <vt:variant>
        <vt:i4>5</vt:i4>
      </vt:variant>
      <vt:variant>
        <vt:lpwstr/>
      </vt:variant>
      <vt:variant>
        <vt:lpwstr>_Toc186524707</vt:lpwstr>
      </vt:variant>
      <vt:variant>
        <vt:i4>1966130</vt:i4>
      </vt:variant>
      <vt:variant>
        <vt:i4>467</vt:i4>
      </vt:variant>
      <vt:variant>
        <vt:i4>0</vt:i4>
      </vt:variant>
      <vt:variant>
        <vt:i4>5</vt:i4>
      </vt:variant>
      <vt:variant>
        <vt:lpwstr/>
      </vt:variant>
      <vt:variant>
        <vt:lpwstr>_Toc186524706</vt:lpwstr>
      </vt:variant>
      <vt:variant>
        <vt:i4>1966130</vt:i4>
      </vt:variant>
      <vt:variant>
        <vt:i4>461</vt:i4>
      </vt:variant>
      <vt:variant>
        <vt:i4>0</vt:i4>
      </vt:variant>
      <vt:variant>
        <vt:i4>5</vt:i4>
      </vt:variant>
      <vt:variant>
        <vt:lpwstr/>
      </vt:variant>
      <vt:variant>
        <vt:lpwstr>_Toc186524705</vt:lpwstr>
      </vt:variant>
      <vt:variant>
        <vt:i4>1966130</vt:i4>
      </vt:variant>
      <vt:variant>
        <vt:i4>455</vt:i4>
      </vt:variant>
      <vt:variant>
        <vt:i4>0</vt:i4>
      </vt:variant>
      <vt:variant>
        <vt:i4>5</vt:i4>
      </vt:variant>
      <vt:variant>
        <vt:lpwstr/>
      </vt:variant>
      <vt:variant>
        <vt:lpwstr>_Toc186524704</vt:lpwstr>
      </vt:variant>
      <vt:variant>
        <vt:i4>1966130</vt:i4>
      </vt:variant>
      <vt:variant>
        <vt:i4>449</vt:i4>
      </vt:variant>
      <vt:variant>
        <vt:i4>0</vt:i4>
      </vt:variant>
      <vt:variant>
        <vt:i4>5</vt:i4>
      </vt:variant>
      <vt:variant>
        <vt:lpwstr/>
      </vt:variant>
      <vt:variant>
        <vt:lpwstr>_Toc186524703</vt:lpwstr>
      </vt:variant>
      <vt:variant>
        <vt:i4>1966130</vt:i4>
      </vt:variant>
      <vt:variant>
        <vt:i4>443</vt:i4>
      </vt:variant>
      <vt:variant>
        <vt:i4>0</vt:i4>
      </vt:variant>
      <vt:variant>
        <vt:i4>5</vt:i4>
      </vt:variant>
      <vt:variant>
        <vt:lpwstr/>
      </vt:variant>
      <vt:variant>
        <vt:lpwstr>_Toc186524702</vt:lpwstr>
      </vt:variant>
      <vt:variant>
        <vt:i4>1966130</vt:i4>
      </vt:variant>
      <vt:variant>
        <vt:i4>437</vt:i4>
      </vt:variant>
      <vt:variant>
        <vt:i4>0</vt:i4>
      </vt:variant>
      <vt:variant>
        <vt:i4>5</vt:i4>
      </vt:variant>
      <vt:variant>
        <vt:lpwstr/>
      </vt:variant>
      <vt:variant>
        <vt:lpwstr>_Toc186524701</vt:lpwstr>
      </vt:variant>
      <vt:variant>
        <vt:i4>1966130</vt:i4>
      </vt:variant>
      <vt:variant>
        <vt:i4>431</vt:i4>
      </vt:variant>
      <vt:variant>
        <vt:i4>0</vt:i4>
      </vt:variant>
      <vt:variant>
        <vt:i4>5</vt:i4>
      </vt:variant>
      <vt:variant>
        <vt:lpwstr/>
      </vt:variant>
      <vt:variant>
        <vt:lpwstr>_Toc186524700</vt:lpwstr>
      </vt:variant>
      <vt:variant>
        <vt:i4>1507379</vt:i4>
      </vt:variant>
      <vt:variant>
        <vt:i4>425</vt:i4>
      </vt:variant>
      <vt:variant>
        <vt:i4>0</vt:i4>
      </vt:variant>
      <vt:variant>
        <vt:i4>5</vt:i4>
      </vt:variant>
      <vt:variant>
        <vt:lpwstr/>
      </vt:variant>
      <vt:variant>
        <vt:lpwstr>_Toc186524699</vt:lpwstr>
      </vt:variant>
      <vt:variant>
        <vt:i4>1507379</vt:i4>
      </vt:variant>
      <vt:variant>
        <vt:i4>419</vt:i4>
      </vt:variant>
      <vt:variant>
        <vt:i4>0</vt:i4>
      </vt:variant>
      <vt:variant>
        <vt:i4>5</vt:i4>
      </vt:variant>
      <vt:variant>
        <vt:lpwstr/>
      </vt:variant>
      <vt:variant>
        <vt:lpwstr>_Toc186524698</vt:lpwstr>
      </vt:variant>
      <vt:variant>
        <vt:i4>1507379</vt:i4>
      </vt:variant>
      <vt:variant>
        <vt:i4>413</vt:i4>
      </vt:variant>
      <vt:variant>
        <vt:i4>0</vt:i4>
      </vt:variant>
      <vt:variant>
        <vt:i4>5</vt:i4>
      </vt:variant>
      <vt:variant>
        <vt:lpwstr/>
      </vt:variant>
      <vt:variant>
        <vt:lpwstr>_Toc186524697</vt:lpwstr>
      </vt:variant>
      <vt:variant>
        <vt:i4>1507379</vt:i4>
      </vt:variant>
      <vt:variant>
        <vt:i4>407</vt:i4>
      </vt:variant>
      <vt:variant>
        <vt:i4>0</vt:i4>
      </vt:variant>
      <vt:variant>
        <vt:i4>5</vt:i4>
      </vt:variant>
      <vt:variant>
        <vt:lpwstr/>
      </vt:variant>
      <vt:variant>
        <vt:lpwstr>_Toc186524696</vt:lpwstr>
      </vt:variant>
      <vt:variant>
        <vt:i4>1507379</vt:i4>
      </vt:variant>
      <vt:variant>
        <vt:i4>401</vt:i4>
      </vt:variant>
      <vt:variant>
        <vt:i4>0</vt:i4>
      </vt:variant>
      <vt:variant>
        <vt:i4>5</vt:i4>
      </vt:variant>
      <vt:variant>
        <vt:lpwstr/>
      </vt:variant>
      <vt:variant>
        <vt:lpwstr>_Toc186524695</vt:lpwstr>
      </vt:variant>
      <vt:variant>
        <vt:i4>1507379</vt:i4>
      </vt:variant>
      <vt:variant>
        <vt:i4>395</vt:i4>
      </vt:variant>
      <vt:variant>
        <vt:i4>0</vt:i4>
      </vt:variant>
      <vt:variant>
        <vt:i4>5</vt:i4>
      </vt:variant>
      <vt:variant>
        <vt:lpwstr/>
      </vt:variant>
      <vt:variant>
        <vt:lpwstr>_Toc186524694</vt:lpwstr>
      </vt:variant>
      <vt:variant>
        <vt:i4>1507379</vt:i4>
      </vt:variant>
      <vt:variant>
        <vt:i4>386</vt:i4>
      </vt:variant>
      <vt:variant>
        <vt:i4>0</vt:i4>
      </vt:variant>
      <vt:variant>
        <vt:i4>5</vt:i4>
      </vt:variant>
      <vt:variant>
        <vt:lpwstr/>
      </vt:variant>
      <vt:variant>
        <vt:lpwstr>_Toc186524693</vt:lpwstr>
      </vt:variant>
      <vt:variant>
        <vt:i4>1507379</vt:i4>
      </vt:variant>
      <vt:variant>
        <vt:i4>380</vt:i4>
      </vt:variant>
      <vt:variant>
        <vt:i4>0</vt:i4>
      </vt:variant>
      <vt:variant>
        <vt:i4>5</vt:i4>
      </vt:variant>
      <vt:variant>
        <vt:lpwstr/>
      </vt:variant>
      <vt:variant>
        <vt:lpwstr>_Toc186524692</vt:lpwstr>
      </vt:variant>
      <vt:variant>
        <vt:i4>1507379</vt:i4>
      </vt:variant>
      <vt:variant>
        <vt:i4>374</vt:i4>
      </vt:variant>
      <vt:variant>
        <vt:i4>0</vt:i4>
      </vt:variant>
      <vt:variant>
        <vt:i4>5</vt:i4>
      </vt:variant>
      <vt:variant>
        <vt:lpwstr/>
      </vt:variant>
      <vt:variant>
        <vt:lpwstr>_Toc186524691</vt:lpwstr>
      </vt:variant>
      <vt:variant>
        <vt:i4>1507379</vt:i4>
      </vt:variant>
      <vt:variant>
        <vt:i4>368</vt:i4>
      </vt:variant>
      <vt:variant>
        <vt:i4>0</vt:i4>
      </vt:variant>
      <vt:variant>
        <vt:i4>5</vt:i4>
      </vt:variant>
      <vt:variant>
        <vt:lpwstr/>
      </vt:variant>
      <vt:variant>
        <vt:lpwstr>_Toc186524690</vt:lpwstr>
      </vt:variant>
      <vt:variant>
        <vt:i4>1441843</vt:i4>
      </vt:variant>
      <vt:variant>
        <vt:i4>362</vt:i4>
      </vt:variant>
      <vt:variant>
        <vt:i4>0</vt:i4>
      </vt:variant>
      <vt:variant>
        <vt:i4>5</vt:i4>
      </vt:variant>
      <vt:variant>
        <vt:lpwstr/>
      </vt:variant>
      <vt:variant>
        <vt:lpwstr>_Toc186524689</vt:lpwstr>
      </vt:variant>
      <vt:variant>
        <vt:i4>1441843</vt:i4>
      </vt:variant>
      <vt:variant>
        <vt:i4>356</vt:i4>
      </vt:variant>
      <vt:variant>
        <vt:i4>0</vt:i4>
      </vt:variant>
      <vt:variant>
        <vt:i4>5</vt:i4>
      </vt:variant>
      <vt:variant>
        <vt:lpwstr/>
      </vt:variant>
      <vt:variant>
        <vt:lpwstr>_Toc186524688</vt:lpwstr>
      </vt:variant>
      <vt:variant>
        <vt:i4>1441843</vt:i4>
      </vt:variant>
      <vt:variant>
        <vt:i4>350</vt:i4>
      </vt:variant>
      <vt:variant>
        <vt:i4>0</vt:i4>
      </vt:variant>
      <vt:variant>
        <vt:i4>5</vt:i4>
      </vt:variant>
      <vt:variant>
        <vt:lpwstr/>
      </vt:variant>
      <vt:variant>
        <vt:lpwstr>_Toc186524687</vt:lpwstr>
      </vt:variant>
      <vt:variant>
        <vt:i4>1441843</vt:i4>
      </vt:variant>
      <vt:variant>
        <vt:i4>344</vt:i4>
      </vt:variant>
      <vt:variant>
        <vt:i4>0</vt:i4>
      </vt:variant>
      <vt:variant>
        <vt:i4>5</vt:i4>
      </vt:variant>
      <vt:variant>
        <vt:lpwstr/>
      </vt:variant>
      <vt:variant>
        <vt:lpwstr>_Toc186524686</vt:lpwstr>
      </vt:variant>
      <vt:variant>
        <vt:i4>1441843</vt:i4>
      </vt:variant>
      <vt:variant>
        <vt:i4>338</vt:i4>
      </vt:variant>
      <vt:variant>
        <vt:i4>0</vt:i4>
      </vt:variant>
      <vt:variant>
        <vt:i4>5</vt:i4>
      </vt:variant>
      <vt:variant>
        <vt:lpwstr/>
      </vt:variant>
      <vt:variant>
        <vt:lpwstr>_Toc186524685</vt:lpwstr>
      </vt:variant>
      <vt:variant>
        <vt:i4>1441843</vt:i4>
      </vt:variant>
      <vt:variant>
        <vt:i4>332</vt:i4>
      </vt:variant>
      <vt:variant>
        <vt:i4>0</vt:i4>
      </vt:variant>
      <vt:variant>
        <vt:i4>5</vt:i4>
      </vt:variant>
      <vt:variant>
        <vt:lpwstr/>
      </vt:variant>
      <vt:variant>
        <vt:lpwstr>_Toc186524684</vt:lpwstr>
      </vt:variant>
      <vt:variant>
        <vt:i4>1441843</vt:i4>
      </vt:variant>
      <vt:variant>
        <vt:i4>326</vt:i4>
      </vt:variant>
      <vt:variant>
        <vt:i4>0</vt:i4>
      </vt:variant>
      <vt:variant>
        <vt:i4>5</vt:i4>
      </vt:variant>
      <vt:variant>
        <vt:lpwstr/>
      </vt:variant>
      <vt:variant>
        <vt:lpwstr>_Toc186524683</vt:lpwstr>
      </vt:variant>
      <vt:variant>
        <vt:i4>1441843</vt:i4>
      </vt:variant>
      <vt:variant>
        <vt:i4>320</vt:i4>
      </vt:variant>
      <vt:variant>
        <vt:i4>0</vt:i4>
      </vt:variant>
      <vt:variant>
        <vt:i4>5</vt:i4>
      </vt:variant>
      <vt:variant>
        <vt:lpwstr/>
      </vt:variant>
      <vt:variant>
        <vt:lpwstr>_Toc186524682</vt:lpwstr>
      </vt:variant>
      <vt:variant>
        <vt:i4>1441843</vt:i4>
      </vt:variant>
      <vt:variant>
        <vt:i4>314</vt:i4>
      </vt:variant>
      <vt:variant>
        <vt:i4>0</vt:i4>
      </vt:variant>
      <vt:variant>
        <vt:i4>5</vt:i4>
      </vt:variant>
      <vt:variant>
        <vt:lpwstr/>
      </vt:variant>
      <vt:variant>
        <vt:lpwstr>_Toc186524681</vt:lpwstr>
      </vt:variant>
      <vt:variant>
        <vt:i4>1441843</vt:i4>
      </vt:variant>
      <vt:variant>
        <vt:i4>308</vt:i4>
      </vt:variant>
      <vt:variant>
        <vt:i4>0</vt:i4>
      </vt:variant>
      <vt:variant>
        <vt:i4>5</vt:i4>
      </vt:variant>
      <vt:variant>
        <vt:lpwstr/>
      </vt:variant>
      <vt:variant>
        <vt:lpwstr>_Toc186524680</vt:lpwstr>
      </vt:variant>
      <vt:variant>
        <vt:i4>1638451</vt:i4>
      </vt:variant>
      <vt:variant>
        <vt:i4>302</vt:i4>
      </vt:variant>
      <vt:variant>
        <vt:i4>0</vt:i4>
      </vt:variant>
      <vt:variant>
        <vt:i4>5</vt:i4>
      </vt:variant>
      <vt:variant>
        <vt:lpwstr/>
      </vt:variant>
      <vt:variant>
        <vt:lpwstr>_Toc186524679</vt:lpwstr>
      </vt:variant>
      <vt:variant>
        <vt:i4>1638451</vt:i4>
      </vt:variant>
      <vt:variant>
        <vt:i4>296</vt:i4>
      </vt:variant>
      <vt:variant>
        <vt:i4>0</vt:i4>
      </vt:variant>
      <vt:variant>
        <vt:i4>5</vt:i4>
      </vt:variant>
      <vt:variant>
        <vt:lpwstr/>
      </vt:variant>
      <vt:variant>
        <vt:lpwstr>_Toc186524678</vt:lpwstr>
      </vt:variant>
      <vt:variant>
        <vt:i4>1638451</vt:i4>
      </vt:variant>
      <vt:variant>
        <vt:i4>290</vt:i4>
      </vt:variant>
      <vt:variant>
        <vt:i4>0</vt:i4>
      </vt:variant>
      <vt:variant>
        <vt:i4>5</vt:i4>
      </vt:variant>
      <vt:variant>
        <vt:lpwstr/>
      </vt:variant>
      <vt:variant>
        <vt:lpwstr>_Toc186524677</vt:lpwstr>
      </vt:variant>
      <vt:variant>
        <vt:i4>1638451</vt:i4>
      </vt:variant>
      <vt:variant>
        <vt:i4>284</vt:i4>
      </vt:variant>
      <vt:variant>
        <vt:i4>0</vt:i4>
      </vt:variant>
      <vt:variant>
        <vt:i4>5</vt:i4>
      </vt:variant>
      <vt:variant>
        <vt:lpwstr/>
      </vt:variant>
      <vt:variant>
        <vt:lpwstr>_Toc186524676</vt:lpwstr>
      </vt:variant>
      <vt:variant>
        <vt:i4>1638451</vt:i4>
      </vt:variant>
      <vt:variant>
        <vt:i4>278</vt:i4>
      </vt:variant>
      <vt:variant>
        <vt:i4>0</vt:i4>
      </vt:variant>
      <vt:variant>
        <vt:i4>5</vt:i4>
      </vt:variant>
      <vt:variant>
        <vt:lpwstr/>
      </vt:variant>
      <vt:variant>
        <vt:lpwstr>_Toc186524675</vt:lpwstr>
      </vt:variant>
      <vt:variant>
        <vt:i4>1638451</vt:i4>
      </vt:variant>
      <vt:variant>
        <vt:i4>272</vt:i4>
      </vt:variant>
      <vt:variant>
        <vt:i4>0</vt:i4>
      </vt:variant>
      <vt:variant>
        <vt:i4>5</vt:i4>
      </vt:variant>
      <vt:variant>
        <vt:lpwstr/>
      </vt:variant>
      <vt:variant>
        <vt:lpwstr>_Toc186524674</vt:lpwstr>
      </vt:variant>
      <vt:variant>
        <vt:i4>1638451</vt:i4>
      </vt:variant>
      <vt:variant>
        <vt:i4>266</vt:i4>
      </vt:variant>
      <vt:variant>
        <vt:i4>0</vt:i4>
      </vt:variant>
      <vt:variant>
        <vt:i4>5</vt:i4>
      </vt:variant>
      <vt:variant>
        <vt:lpwstr/>
      </vt:variant>
      <vt:variant>
        <vt:lpwstr>_Toc186524673</vt:lpwstr>
      </vt:variant>
      <vt:variant>
        <vt:i4>1638451</vt:i4>
      </vt:variant>
      <vt:variant>
        <vt:i4>260</vt:i4>
      </vt:variant>
      <vt:variant>
        <vt:i4>0</vt:i4>
      </vt:variant>
      <vt:variant>
        <vt:i4>5</vt:i4>
      </vt:variant>
      <vt:variant>
        <vt:lpwstr/>
      </vt:variant>
      <vt:variant>
        <vt:lpwstr>_Toc186524672</vt:lpwstr>
      </vt:variant>
      <vt:variant>
        <vt:i4>1638451</vt:i4>
      </vt:variant>
      <vt:variant>
        <vt:i4>254</vt:i4>
      </vt:variant>
      <vt:variant>
        <vt:i4>0</vt:i4>
      </vt:variant>
      <vt:variant>
        <vt:i4>5</vt:i4>
      </vt:variant>
      <vt:variant>
        <vt:lpwstr/>
      </vt:variant>
      <vt:variant>
        <vt:lpwstr>_Toc186524671</vt:lpwstr>
      </vt:variant>
      <vt:variant>
        <vt:i4>1638451</vt:i4>
      </vt:variant>
      <vt:variant>
        <vt:i4>248</vt:i4>
      </vt:variant>
      <vt:variant>
        <vt:i4>0</vt:i4>
      </vt:variant>
      <vt:variant>
        <vt:i4>5</vt:i4>
      </vt:variant>
      <vt:variant>
        <vt:lpwstr/>
      </vt:variant>
      <vt:variant>
        <vt:lpwstr>_Toc186524670</vt:lpwstr>
      </vt:variant>
      <vt:variant>
        <vt:i4>1572915</vt:i4>
      </vt:variant>
      <vt:variant>
        <vt:i4>242</vt:i4>
      </vt:variant>
      <vt:variant>
        <vt:i4>0</vt:i4>
      </vt:variant>
      <vt:variant>
        <vt:i4>5</vt:i4>
      </vt:variant>
      <vt:variant>
        <vt:lpwstr/>
      </vt:variant>
      <vt:variant>
        <vt:lpwstr>_Toc186524669</vt:lpwstr>
      </vt:variant>
      <vt:variant>
        <vt:i4>1572915</vt:i4>
      </vt:variant>
      <vt:variant>
        <vt:i4>236</vt:i4>
      </vt:variant>
      <vt:variant>
        <vt:i4>0</vt:i4>
      </vt:variant>
      <vt:variant>
        <vt:i4>5</vt:i4>
      </vt:variant>
      <vt:variant>
        <vt:lpwstr/>
      </vt:variant>
      <vt:variant>
        <vt:lpwstr>_Toc186524668</vt:lpwstr>
      </vt:variant>
      <vt:variant>
        <vt:i4>1572915</vt:i4>
      </vt:variant>
      <vt:variant>
        <vt:i4>230</vt:i4>
      </vt:variant>
      <vt:variant>
        <vt:i4>0</vt:i4>
      </vt:variant>
      <vt:variant>
        <vt:i4>5</vt:i4>
      </vt:variant>
      <vt:variant>
        <vt:lpwstr/>
      </vt:variant>
      <vt:variant>
        <vt:lpwstr>_Toc186524667</vt:lpwstr>
      </vt:variant>
      <vt:variant>
        <vt:i4>1572915</vt:i4>
      </vt:variant>
      <vt:variant>
        <vt:i4>224</vt:i4>
      </vt:variant>
      <vt:variant>
        <vt:i4>0</vt:i4>
      </vt:variant>
      <vt:variant>
        <vt:i4>5</vt:i4>
      </vt:variant>
      <vt:variant>
        <vt:lpwstr/>
      </vt:variant>
      <vt:variant>
        <vt:lpwstr>_Toc186524666</vt:lpwstr>
      </vt:variant>
      <vt:variant>
        <vt:i4>1572915</vt:i4>
      </vt:variant>
      <vt:variant>
        <vt:i4>218</vt:i4>
      </vt:variant>
      <vt:variant>
        <vt:i4>0</vt:i4>
      </vt:variant>
      <vt:variant>
        <vt:i4>5</vt:i4>
      </vt:variant>
      <vt:variant>
        <vt:lpwstr/>
      </vt:variant>
      <vt:variant>
        <vt:lpwstr>_Toc186524665</vt:lpwstr>
      </vt:variant>
      <vt:variant>
        <vt:i4>1572915</vt:i4>
      </vt:variant>
      <vt:variant>
        <vt:i4>212</vt:i4>
      </vt:variant>
      <vt:variant>
        <vt:i4>0</vt:i4>
      </vt:variant>
      <vt:variant>
        <vt:i4>5</vt:i4>
      </vt:variant>
      <vt:variant>
        <vt:lpwstr/>
      </vt:variant>
      <vt:variant>
        <vt:lpwstr>_Toc186524664</vt:lpwstr>
      </vt:variant>
      <vt:variant>
        <vt:i4>1572915</vt:i4>
      </vt:variant>
      <vt:variant>
        <vt:i4>206</vt:i4>
      </vt:variant>
      <vt:variant>
        <vt:i4>0</vt:i4>
      </vt:variant>
      <vt:variant>
        <vt:i4>5</vt:i4>
      </vt:variant>
      <vt:variant>
        <vt:lpwstr/>
      </vt:variant>
      <vt:variant>
        <vt:lpwstr>_Toc186524663</vt:lpwstr>
      </vt:variant>
      <vt:variant>
        <vt:i4>1572915</vt:i4>
      </vt:variant>
      <vt:variant>
        <vt:i4>200</vt:i4>
      </vt:variant>
      <vt:variant>
        <vt:i4>0</vt:i4>
      </vt:variant>
      <vt:variant>
        <vt:i4>5</vt:i4>
      </vt:variant>
      <vt:variant>
        <vt:lpwstr/>
      </vt:variant>
      <vt:variant>
        <vt:lpwstr>_Toc186524662</vt:lpwstr>
      </vt:variant>
      <vt:variant>
        <vt:i4>1572915</vt:i4>
      </vt:variant>
      <vt:variant>
        <vt:i4>194</vt:i4>
      </vt:variant>
      <vt:variant>
        <vt:i4>0</vt:i4>
      </vt:variant>
      <vt:variant>
        <vt:i4>5</vt:i4>
      </vt:variant>
      <vt:variant>
        <vt:lpwstr/>
      </vt:variant>
      <vt:variant>
        <vt:lpwstr>_Toc186524661</vt:lpwstr>
      </vt:variant>
      <vt:variant>
        <vt:i4>1572915</vt:i4>
      </vt:variant>
      <vt:variant>
        <vt:i4>188</vt:i4>
      </vt:variant>
      <vt:variant>
        <vt:i4>0</vt:i4>
      </vt:variant>
      <vt:variant>
        <vt:i4>5</vt:i4>
      </vt:variant>
      <vt:variant>
        <vt:lpwstr/>
      </vt:variant>
      <vt:variant>
        <vt:lpwstr>_Toc186524660</vt:lpwstr>
      </vt:variant>
      <vt:variant>
        <vt:i4>1769523</vt:i4>
      </vt:variant>
      <vt:variant>
        <vt:i4>182</vt:i4>
      </vt:variant>
      <vt:variant>
        <vt:i4>0</vt:i4>
      </vt:variant>
      <vt:variant>
        <vt:i4>5</vt:i4>
      </vt:variant>
      <vt:variant>
        <vt:lpwstr/>
      </vt:variant>
      <vt:variant>
        <vt:lpwstr>_Toc186524659</vt:lpwstr>
      </vt:variant>
      <vt:variant>
        <vt:i4>1769523</vt:i4>
      </vt:variant>
      <vt:variant>
        <vt:i4>176</vt:i4>
      </vt:variant>
      <vt:variant>
        <vt:i4>0</vt:i4>
      </vt:variant>
      <vt:variant>
        <vt:i4>5</vt:i4>
      </vt:variant>
      <vt:variant>
        <vt:lpwstr/>
      </vt:variant>
      <vt:variant>
        <vt:lpwstr>_Toc186524658</vt:lpwstr>
      </vt:variant>
      <vt:variant>
        <vt:i4>1769523</vt:i4>
      </vt:variant>
      <vt:variant>
        <vt:i4>170</vt:i4>
      </vt:variant>
      <vt:variant>
        <vt:i4>0</vt:i4>
      </vt:variant>
      <vt:variant>
        <vt:i4>5</vt:i4>
      </vt:variant>
      <vt:variant>
        <vt:lpwstr/>
      </vt:variant>
      <vt:variant>
        <vt:lpwstr>_Toc186524657</vt:lpwstr>
      </vt:variant>
      <vt:variant>
        <vt:i4>1769523</vt:i4>
      </vt:variant>
      <vt:variant>
        <vt:i4>164</vt:i4>
      </vt:variant>
      <vt:variant>
        <vt:i4>0</vt:i4>
      </vt:variant>
      <vt:variant>
        <vt:i4>5</vt:i4>
      </vt:variant>
      <vt:variant>
        <vt:lpwstr/>
      </vt:variant>
      <vt:variant>
        <vt:lpwstr>_Toc186524656</vt:lpwstr>
      </vt:variant>
      <vt:variant>
        <vt:i4>1769523</vt:i4>
      </vt:variant>
      <vt:variant>
        <vt:i4>158</vt:i4>
      </vt:variant>
      <vt:variant>
        <vt:i4>0</vt:i4>
      </vt:variant>
      <vt:variant>
        <vt:i4>5</vt:i4>
      </vt:variant>
      <vt:variant>
        <vt:lpwstr/>
      </vt:variant>
      <vt:variant>
        <vt:lpwstr>_Toc186524655</vt:lpwstr>
      </vt:variant>
      <vt:variant>
        <vt:i4>1769523</vt:i4>
      </vt:variant>
      <vt:variant>
        <vt:i4>152</vt:i4>
      </vt:variant>
      <vt:variant>
        <vt:i4>0</vt:i4>
      </vt:variant>
      <vt:variant>
        <vt:i4>5</vt:i4>
      </vt:variant>
      <vt:variant>
        <vt:lpwstr/>
      </vt:variant>
      <vt:variant>
        <vt:lpwstr>_Toc186524654</vt:lpwstr>
      </vt:variant>
      <vt:variant>
        <vt:i4>1769523</vt:i4>
      </vt:variant>
      <vt:variant>
        <vt:i4>146</vt:i4>
      </vt:variant>
      <vt:variant>
        <vt:i4>0</vt:i4>
      </vt:variant>
      <vt:variant>
        <vt:i4>5</vt:i4>
      </vt:variant>
      <vt:variant>
        <vt:lpwstr/>
      </vt:variant>
      <vt:variant>
        <vt:lpwstr>_Toc186524653</vt:lpwstr>
      </vt:variant>
      <vt:variant>
        <vt:i4>1769523</vt:i4>
      </vt:variant>
      <vt:variant>
        <vt:i4>140</vt:i4>
      </vt:variant>
      <vt:variant>
        <vt:i4>0</vt:i4>
      </vt:variant>
      <vt:variant>
        <vt:i4>5</vt:i4>
      </vt:variant>
      <vt:variant>
        <vt:lpwstr/>
      </vt:variant>
      <vt:variant>
        <vt:lpwstr>_Toc186524652</vt:lpwstr>
      </vt:variant>
      <vt:variant>
        <vt:i4>1769523</vt:i4>
      </vt:variant>
      <vt:variant>
        <vt:i4>134</vt:i4>
      </vt:variant>
      <vt:variant>
        <vt:i4>0</vt:i4>
      </vt:variant>
      <vt:variant>
        <vt:i4>5</vt:i4>
      </vt:variant>
      <vt:variant>
        <vt:lpwstr/>
      </vt:variant>
      <vt:variant>
        <vt:lpwstr>_Toc186524651</vt:lpwstr>
      </vt:variant>
      <vt:variant>
        <vt:i4>1769523</vt:i4>
      </vt:variant>
      <vt:variant>
        <vt:i4>128</vt:i4>
      </vt:variant>
      <vt:variant>
        <vt:i4>0</vt:i4>
      </vt:variant>
      <vt:variant>
        <vt:i4>5</vt:i4>
      </vt:variant>
      <vt:variant>
        <vt:lpwstr/>
      </vt:variant>
      <vt:variant>
        <vt:lpwstr>_Toc186524650</vt:lpwstr>
      </vt:variant>
      <vt:variant>
        <vt:i4>1703987</vt:i4>
      </vt:variant>
      <vt:variant>
        <vt:i4>122</vt:i4>
      </vt:variant>
      <vt:variant>
        <vt:i4>0</vt:i4>
      </vt:variant>
      <vt:variant>
        <vt:i4>5</vt:i4>
      </vt:variant>
      <vt:variant>
        <vt:lpwstr/>
      </vt:variant>
      <vt:variant>
        <vt:lpwstr>_Toc186524649</vt:lpwstr>
      </vt:variant>
      <vt:variant>
        <vt:i4>1703987</vt:i4>
      </vt:variant>
      <vt:variant>
        <vt:i4>116</vt:i4>
      </vt:variant>
      <vt:variant>
        <vt:i4>0</vt:i4>
      </vt:variant>
      <vt:variant>
        <vt:i4>5</vt:i4>
      </vt:variant>
      <vt:variant>
        <vt:lpwstr/>
      </vt:variant>
      <vt:variant>
        <vt:lpwstr>_Toc186524648</vt:lpwstr>
      </vt:variant>
      <vt:variant>
        <vt:i4>1703987</vt:i4>
      </vt:variant>
      <vt:variant>
        <vt:i4>110</vt:i4>
      </vt:variant>
      <vt:variant>
        <vt:i4>0</vt:i4>
      </vt:variant>
      <vt:variant>
        <vt:i4>5</vt:i4>
      </vt:variant>
      <vt:variant>
        <vt:lpwstr/>
      </vt:variant>
      <vt:variant>
        <vt:lpwstr>_Toc186524647</vt:lpwstr>
      </vt:variant>
      <vt:variant>
        <vt:i4>1703987</vt:i4>
      </vt:variant>
      <vt:variant>
        <vt:i4>104</vt:i4>
      </vt:variant>
      <vt:variant>
        <vt:i4>0</vt:i4>
      </vt:variant>
      <vt:variant>
        <vt:i4>5</vt:i4>
      </vt:variant>
      <vt:variant>
        <vt:lpwstr/>
      </vt:variant>
      <vt:variant>
        <vt:lpwstr>_Toc186524646</vt:lpwstr>
      </vt:variant>
      <vt:variant>
        <vt:i4>1703987</vt:i4>
      </vt:variant>
      <vt:variant>
        <vt:i4>98</vt:i4>
      </vt:variant>
      <vt:variant>
        <vt:i4>0</vt:i4>
      </vt:variant>
      <vt:variant>
        <vt:i4>5</vt:i4>
      </vt:variant>
      <vt:variant>
        <vt:lpwstr/>
      </vt:variant>
      <vt:variant>
        <vt:lpwstr>_Toc186524645</vt:lpwstr>
      </vt:variant>
      <vt:variant>
        <vt:i4>1703987</vt:i4>
      </vt:variant>
      <vt:variant>
        <vt:i4>92</vt:i4>
      </vt:variant>
      <vt:variant>
        <vt:i4>0</vt:i4>
      </vt:variant>
      <vt:variant>
        <vt:i4>5</vt:i4>
      </vt:variant>
      <vt:variant>
        <vt:lpwstr/>
      </vt:variant>
      <vt:variant>
        <vt:lpwstr>_Toc186524644</vt:lpwstr>
      </vt:variant>
      <vt:variant>
        <vt:i4>1703987</vt:i4>
      </vt:variant>
      <vt:variant>
        <vt:i4>86</vt:i4>
      </vt:variant>
      <vt:variant>
        <vt:i4>0</vt:i4>
      </vt:variant>
      <vt:variant>
        <vt:i4>5</vt:i4>
      </vt:variant>
      <vt:variant>
        <vt:lpwstr/>
      </vt:variant>
      <vt:variant>
        <vt:lpwstr>_Toc186524643</vt:lpwstr>
      </vt:variant>
      <vt:variant>
        <vt:i4>1703987</vt:i4>
      </vt:variant>
      <vt:variant>
        <vt:i4>80</vt:i4>
      </vt:variant>
      <vt:variant>
        <vt:i4>0</vt:i4>
      </vt:variant>
      <vt:variant>
        <vt:i4>5</vt:i4>
      </vt:variant>
      <vt:variant>
        <vt:lpwstr/>
      </vt:variant>
      <vt:variant>
        <vt:lpwstr>_Toc186524642</vt:lpwstr>
      </vt:variant>
      <vt:variant>
        <vt:i4>1703987</vt:i4>
      </vt:variant>
      <vt:variant>
        <vt:i4>74</vt:i4>
      </vt:variant>
      <vt:variant>
        <vt:i4>0</vt:i4>
      </vt:variant>
      <vt:variant>
        <vt:i4>5</vt:i4>
      </vt:variant>
      <vt:variant>
        <vt:lpwstr/>
      </vt:variant>
      <vt:variant>
        <vt:lpwstr>_Toc186524641</vt:lpwstr>
      </vt:variant>
      <vt:variant>
        <vt:i4>1703987</vt:i4>
      </vt:variant>
      <vt:variant>
        <vt:i4>68</vt:i4>
      </vt:variant>
      <vt:variant>
        <vt:i4>0</vt:i4>
      </vt:variant>
      <vt:variant>
        <vt:i4>5</vt:i4>
      </vt:variant>
      <vt:variant>
        <vt:lpwstr/>
      </vt:variant>
      <vt:variant>
        <vt:lpwstr>_Toc186524640</vt:lpwstr>
      </vt:variant>
      <vt:variant>
        <vt:i4>1900595</vt:i4>
      </vt:variant>
      <vt:variant>
        <vt:i4>62</vt:i4>
      </vt:variant>
      <vt:variant>
        <vt:i4>0</vt:i4>
      </vt:variant>
      <vt:variant>
        <vt:i4>5</vt:i4>
      </vt:variant>
      <vt:variant>
        <vt:lpwstr/>
      </vt:variant>
      <vt:variant>
        <vt:lpwstr>_Toc186524639</vt:lpwstr>
      </vt:variant>
      <vt:variant>
        <vt:i4>1900595</vt:i4>
      </vt:variant>
      <vt:variant>
        <vt:i4>56</vt:i4>
      </vt:variant>
      <vt:variant>
        <vt:i4>0</vt:i4>
      </vt:variant>
      <vt:variant>
        <vt:i4>5</vt:i4>
      </vt:variant>
      <vt:variant>
        <vt:lpwstr/>
      </vt:variant>
      <vt:variant>
        <vt:lpwstr>_Toc186524638</vt:lpwstr>
      </vt:variant>
      <vt:variant>
        <vt:i4>1900595</vt:i4>
      </vt:variant>
      <vt:variant>
        <vt:i4>50</vt:i4>
      </vt:variant>
      <vt:variant>
        <vt:i4>0</vt:i4>
      </vt:variant>
      <vt:variant>
        <vt:i4>5</vt:i4>
      </vt:variant>
      <vt:variant>
        <vt:lpwstr/>
      </vt:variant>
      <vt:variant>
        <vt:lpwstr>_Toc186524637</vt:lpwstr>
      </vt:variant>
      <vt:variant>
        <vt:i4>1900595</vt:i4>
      </vt:variant>
      <vt:variant>
        <vt:i4>44</vt:i4>
      </vt:variant>
      <vt:variant>
        <vt:i4>0</vt:i4>
      </vt:variant>
      <vt:variant>
        <vt:i4>5</vt:i4>
      </vt:variant>
      <vt:variant>
        <vt:lpwstr/>
      </vt:variant>
      <vt:variant>
        <vt:lpwstr>_Toc186524636</vt:lpwstr>
      </vt:variant>
      <vt:variant>
        <vt:i4>1900595</vt:i4>
      </vt:variant>
      <vt:variant>
        <vt:i4>38</vt:i4>
      </vt:variant>
      <vt:variant>
        <vt:i4>0</vt:i4>
      </vt:variant>
      <vt:variant>
        <vt:i4>5</vt:i4>
      </vt:variant>
      <vt:variant>
        <vt:lpwstr/>
      </vt:variant>
      <vt:variant>
        <vt:lpwstr>_Toc186524635</vt:lpwstr>
      </vt:variant>
      <vt:variant>
        <vt:i4>1900595</vt:i4>
      </vt:variant>
      <vt:variant>
        <vt:i4>32</vt:i4>
      </vt:variant>
      <vt:variant>
        <vt:i4>0</vt:i4>
      </vt:variant>
      <vt:variant>
        <vt:i4>5</vt:i4>
      </vt:variant>
      <vt:variant>
        <vt:lpwstr/>
      </vt:variant>
      <vt:variant>
        <vt:lpwstr>_Toc186524634</vt:lpwstr>
      </vt:variant>
      <vt:variant>
        <vt:i4>1900595</vt:i4>
      </vt:variant>
      <vt:variant>
        <vt:i4>26</vt:i4>
      </vt:variant>
      <vt:variant>
        <vt:i4>0</vt:i4>
      </vt:variant>
      <vt:variant>
        <vt:i4>5</vt:i4>
      </vt:variant>
      <vt:variant>
        <vt:lpwstr/>
      </vt:variant>
      <vt:variant>
        <vt:lpwstr>_Toc186524633</vt:lpwstr>
      </vt:variant>
      <vt:variant>
        <vt:i4>1900595</vt:i4>
      </vt:variant>
      <vt:variant>
        <vt:i4>20</vt:i4>
      </vt:variant>
      <vt:variant>
        <vt:i4>0</vt:i4>
      </vt:variant>
      <vt:variant>
        <vt:i4>5</vt:i4>
      </vt:variant>
      <vt:variant>
        <vt:lpwstr/>
      </vt:variant>
      <vt:variant>
        <vt:lpwstr>_Toc186524632</vt:lpwstr>
      </vt:variant>
      <vt:variant>
        <vt:i4>1900595</vt:i4>
      </vt:variant>
      <vt:variant>
        <vt:i4>14</vt:i4>
      </vt:variant>
      <vt:variant>
        <vt:i4>0</vt:i4>
      </vt:variant>
      <vt:variant>
        <vt:i4>5</vt:i4>
      </vt:variant>
      <vt:variant>
        <vt:lpwstr/>
      </vt:variant>
      <vt:variant>
        <vt:lpwstr>_Toc186524631</vt:lpwstr>
      </vt:variant>
      <vt:variant>
        <vt:i4>1900595</vt:i4>
      </vt:variant>
      <vt:variant>
        <vt:i4>8</vt:i4>
      </vt:variant>
      <vt:variant>
        <vt:i4>0</vt:i4>
      </vt:variant>
      <vt:variant>
        <vt:i4>5</vt:i4>
      </vt:variant>
      <vt:variant>
        <vt:lpwstr/>
      </vt:variant>
      <vt:variant>
        <vt:lpwstr>_Toc186524630</vt:lpwstr>
      </vt:variant>
      <vt:variant>
        <vt:i4>1835059</vt:i4>
      </vt:variant>
      <vt:variant>
        <vt:i4>2</vt:i4>
      </vt:variant>
      <vt:variant>
        <vt:i4>0</vt:i4>
      </vt:variant>
      <vt:variant>
        <vt:i4>5</vt:i4>
      </vt:variant>
      <vt:variant>
        <vt:lpwstr/>
      </vt:variant>
      <vt:variant>
        <vt:lpwstr>_Toc186524629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Nguyen Luong Hoang Tung 20226129</cp:lastModifiedBy>
  <cp:revision>3</cp:revision>
  <cp:lastPrinted>2024-12-31T16:04:00Z</cp:lastPrinted>
  <dcterms:created xsi:type="dcterms:W3CDTF">2024-12-31T16:04:00Z</dcterms:created>
  <dcterms:modified xsi:type="dcterms:W3CDTF">2024-12-31T01:04:00Z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0x010100EC4D70A23FD3474F8DEA7DC11F3A63C9</vt:lpwstr>
  </property>
  <property fmtid="{D5CDD505-2E9C-101B-9397-08002B2CF9AE}" pid="3" name="MediaServiceImageTags">
    <vt:lpwstr/>
  </property>
</Properties>
</file>